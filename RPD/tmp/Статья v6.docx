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b w:val="0"/>
          <w:bCs w:val="0"/>
          <w:color w:val="auto"/>
          <w:sz w:val="24"/>
          <w:szCs w:val="24"/>
          <w:lang w:eastAsia="en-US"/>
        </w:rPr>
        <w:id w:val="-2141485481"/>
        <w:docPartObj>
          <w:docPartGallery w:val="Table of Contents"/>
          <w:docPartUnique/>
        </w:docPartObj>
      </w:sdtPr>
      <w:sdtEndPr/>
      <w:sdtContent>
        <w:p w14:paraId="1436B29D" w14:textId="77777777" w:rsidR="0089525C" w:rsidRPr="006849DF" w:rsidRDefault="0089525C" w:rsidP="00D72A1C">
          <w:pPr>
            <w:pStyle w:val="a3"/>
            <w:spacing w:before="0" w:after="120" w:line="25" w:lineRule="atLeast"/>
            <w:jc w:val="both"/>
            <w:rPr>
              <w:rFonts w:ascii="Times New Roman" w:hAnsi="Times New Roman" w:cs="Times New Roman"/>
              <w:color w:val="auto"/>
              <w:sz w:val="24"/>
              <w:szCs w:val="24"/>
            </w:rPr>
          </w:pPr>
          <w:r w:rsidRPr="006849DF">
            <w:rPr>
              <w:rFonts w:ascii="Times New Roman" w:hAnsi="Times New Roman" w:cs="Times New Roman"/>
              <w:color w:val="auto"/>
              <w:sz w:val="24"/>
              <w:szCs w:val="24"/>
            </w:rPr>
            <w:t>Содержание</w:t>
          </w:r>
        </w:p>
        <w:p w14:paraId="116EDDD8" w14:textId="77777777" w:rsidR="0089525C" w:rsidRPr="006849DF" w:rsidRDefault="0089525C" w:rsidP="00D72A1C">
          <w:pPr>
            <w:spacing w:after="120" w:line="25" w:lineRule="atLeast"/>
            <w:jc w:val="both"/>
            <w:rPr>
              <w:rFonts w:ascii="Times New Roman" w:hAnsi="Times New Roman" w:cs="Times New Roman"/>
              <w:sz w:val="24"/>
              <w:szCs w:val="24"/>
              <w:lang w:val="en-US" w:eastAsia="ru-RU"/>
            </w:rPr>
          </w:pPr>
        </w:p>
        <w:p w14:paraId="654172C5" w14:textId="77777777" w:rsidR="007C08C1" w:rsidRDefault="0089525C">
          <w:pPr>
            <w:pStyle w:val="21"/>
            <w:tabs>
              <w:tab w:val="right" w:leader="dot" w:pos="9345"/>
            </w:tabs>
            <w:rPr>
              <w:rFonts w:eastAsiaTheme="minorEastAsia"/>
              <w:noProof/>
              <w:lang w:eastAsia="ru-RU"/>
            </w:rPr>
          </w:pPr>
          <w:r w:rsidRPr="006849DF">
            <w:rPr>
              <w:rFonts w:ascii="Times New Roman" w:hAnsi="Times New Roman" w:cs="Times New Roman"/>
              <w:sz w:val="24"/>
              <w:szCs w:val="24"/>
            </w:rPr>
            <w:fldChar w:fldCharType="begin"/>
          </w:r>
          <w:r w:rsidRPr="006849DF">
            <w:rPr>
              <w:rFonts w:ascii="Times New Roman" w:hAnsi="Times New Roman" w:cs="Times New Roman"/>
              <w:sz w:val="24"/>
              <w:szCs w:val="24"/>
            </w:rPr>
            <w:instrText xml:space="preserve"> TOC \o "1-3" \h \z \u </w:instrText>
          </w:r>
          <w:r w:rsidRPr="006849DF">
            <w:rPr>
              <w:rFonts w:ascii="Times New Roman" w:hAnsi="Times New Roman" w:cs="Times New Roman"/>
              <w:sz w:val="24"/>
              <w:szCs w:val="24"/>
            </w:rPr>
            <w:fldChar w:fldCharType="separate"/>
          </w:r>
          <w:hyperlink w:anchor="_Toc534840615" w:history="1">
            <w:r w:rsidR="007C08C1" w:rsidRPr="002C4EFC">
              <w:rPr>
                <w:rStyle w:val="a7"/>
                <w:rFonts w:ascii="Times New Roman" w:hAnsi="Times New Roman" w:cs="Times New Roman"/>
                <w:caps/>
                <w:noProof/>
              </w:rPr>
              <w:t>Введение</w:t>
            </w:r>
            <w:r w:rsidR="007C08C1">
              <w:rPr>
                <w:noProof/>
                <w:webHidden/>
              </w:rPr>
              <w:tab/>
            </w:r>
            <w:r w:rsidR="007C08C1">
              <w:rPr>
                <w:noProof/>
                <w:webHidden/>
              </w:rPr>
              <w:fldChar w:fldCharType="begin"/>
            </w:r>
            <w:r w:rsidR="007C08C1">
              <w:rPr>
                <w:noProof/>
                <w:webHidden/>
              </w:rPr>
              <w:instrText xml:space="preserve"> PAGEREF _Toc534840615 \h </w:instrText>
            </w:r>
            <w:r w:rsidR="007C08C1">
              <w:rPr>
                <w:noProof/>
                <w:webHidden/>
              </w:rPr>
            </w:r>
            <w:r w:rsidR="007C08C1">
              <w:rPr>
                <w:noProof/>
                <w:webHidden/>
              </w:rPr>
              <w:fldChar w:fldCharType="separate"/>
            </w:r>
            <w:r w:rsidR="007C08C1">
              <w:rPr>
                <w:noProof/>
                <w:webHidden/>
              </w:rPr>
              <w:t>2</w:t>
            </w:r>
            <w:r w:rsidR="007C08C1">
              <w:rPr>
                <w:noProof/>
                <w:webHidden/>
              </w:rPr>
              <w:fldChar w:fldCharType="end"/>
            </w:r>
          </w:hyperlink>
        </w:p>
        <w:p w14:paraId="1ADCDE76" w14:textId="77777777" w:rsidR="007C08C1" w:rsidRDefault="0039704E">
          <w:pPr>
            <w:pStyle w:val="21"/>
            <w:tabs>
              <w:tab w:val="right" w:leader="dot" w:pos="9345"/>
            </w:tabs>
            <w:rPr>
              <w:rFonts w:eastAsiaTheme="minorEastAsia"/>
              <w:noProof/>
              <w:lang w:eastAsia="ru-RU"/>
            </w:rPr>
          </w:pPr>
          <w:hyperlink w:anchor="_Toc534840616" w:history="1">
            <w:r w:rsidR="007C08C1" w:rsidRPr="002C4EFC">
              <w:rPr>
                <w:rStyle w:val="a7"/>
                <w:rFonts w:ascii="Times New Roman" w:hAnsi="Times New Roman" w:cs="Times New Roman"/>
                <w:caps/>
                <w:noProof/>
              </w:rPr>
              <w:t>1. Существующие решения по моделированию рельефов</w:t>
            </w:r>
            <w:r w:rsidR="007C08C1">
              <w:rPr>
                <w:noProof/>
                <w:webHidden/>
              </w:rPr>
              <w:tab/>
            </w:r>
            <w:r w:rsidR="007C08C1">
              <w:rPr>
                <w:noProof/>
                <w:webHidden/>
              </w:rPr>
              <w:fldChar w:fldCharType="begin"/>
            </w:r>
            <w:r w:rsidR="007C08C1">
              <w:rPr>
                <w:noProof/>
                <w:webHidden/>
              </w:rPr>
              <w:instrText xml:space="preserve"> PAGEREF _Toc534840616 \h </w:instrText>
            </w:r>
            <w:r w:rsidR="007C08C1">
              <w:rPr>
                <w:noProof/>
                <w:webHidden/>
              </w:rPr>
            </w:r>
            <w:r w:rsidR="007C08C1">
              <w:rPr>
                <w:noProof/>
                <w:webHidden/>
              </w:rPr>
              <w:fldChar w:fldCharType="separate"/>
            </w:r>
            <w:r w:rsidR="007C08C1">
              <w:rPr>
                <w:noProof/>
                <w:webHidden/>
              </w:rPr>
              <w:t>2</w:t>
            </w:r>
            <w:r w:rsidR="007C08C1">
              <w:rPr>
                <w:noProof/>
                <w:webHidden/>
              </w:rPr>
              <w:fldChar w:fldCharType="end"/>
            </w:r>
          </w:hyperlink>
        </w:p>
        <w:p w14:paraId="264F281D" w14:textId="77777777" w:rsidR="007C08C1" w:rsidRDefault="0039704E">
          <w:pPr>
            <w:pStyle w:val="21"/>
            <w:tabs>
              <w:tab w:val="right" w:leader="dot" w:pos="9345"/>
            </w:tabs>
            <w:rPr>
              <w:rFonts w:eastAsiaTheme="minorEastAsia"/>
              <w:noProof/>
              <w:lang w:eastAsia="ru-RU"/>
            </w:rPr>
          </w:pPr>
          <w:hyperlink w:anchor="_Toc534840617" w:history="1">
            <w:r w:rsidR="007C08C1" w:rsidRPr="002C4EFC">
              <w:rPr>
                <w:rStyle w:val="a7"/>
                <w:rFonts w:ascii="Times New Roman" w:hAnsi="Times New Roman" w:cs="Times New Roman"/>
                <w:caps/>
                <w:noProof/>
              </w:rPr>
              <w:t>2. Выбор среды разработки 3</w:t>
            </w:r>
            <w:r w:rsidR="007C08C1" w:rsidRPr="002C4EFC">
              <w:rPr>
                <w:rStyle w:val="a7"/>
                <w:rFonts w:ascii="Times New Roman" w:hAnsi="Times New Roman" w:cs="Times New Roman"/>
                <w:caps/>
                <w:noProof/>
                <w:lang w:val="en-US"/>
              </w:rPr>
              <w:t>D</w:t>
            </w:r>
            <w:r w:rsidR="007C08C1" w:rsidRPr="002C4EFC">
              <w:rPr>
                <w:rStyle w:val="a7"/>
                <w:rFonts w:ascii="Times New Roman" w:hAnsi="Times New Roman" w:cs="Times New Roman"/>
                <w:caps/>
                <w:noProof/>
              </w:rPr>
              <w:t>-приложений</w:t>
            </w:r>
            <w:r w:rsidR="007C08C1">
              <w:rPr>
                <w:noProof/>
                <w:webHidden/>
              </w:rPr>
              <w:tab/>
            </w:r>
            <w:r w:rsidR="007C08C1">
              <w:rPr>
                <w:noProof/>
                <w:webHidden/>
              </w:rPr>
              <w:fldChar w:fldCharType="begin"/>
            </w:r>
            <w:r w:rsidR="007C08C1">
              <w:rPr>
                <w:noProof/>
                <w:webHidden/>
              </w:rPr>
              <w:instrText xml:space="preserve"> PAGEREF _Toc534840617 \h </w:instrText>
            </w:r>
            <w:r w:rsidR="007C08C1">
              <w:rPr>
                <w:noProof/>
                <w:webHidden/>
              </w:rPr>
            </w:r>
            <w:r w:rsidR="007C08C1">
              <w:rPr>
                <w:noProof/>
                <w:webHidden/>
              </w:rPr>
              <w:fldChar w:fldCharType="separate"/>
            </w:r>
            <w:r w:rsidR="007C08C1">
              <w:rPr>
                <w:noProof/>
                <w:webHidden/>
              </w:rPr>
              <w:t>5</w:t>
            </w:r>
            <w:r w:rsidR="007C08C1">
              <w:rPr>
                <w:noProof/>
                <w:webHidden/>
              </w:rPr>
              <w:fldChar w:fldCharType="end"/>
            </w:r>
          </w:hyperlink>
        </w:p>
        <w:p w14:paraId="45C2B2CE" w14:textId="77777777" w:rsidR="007C08C1" w:rsidRDefault="0039704E">
          <w:pPr>
            <w:pStyle w:val="21"/>
            <w:tabs>
              <w:tab w:val="right" w:leader="dot" w:pos="9345"/>
            </w:tabs>
            <w:rPr>
              <w:rFonts w:eastAsiaTheme="minorEastAsia"/>
              <w:noProof/>
              <w:lang w:eastAsia="ru-RU"/>
            </w:rPr>
          </w:pPr>
          <w:hyperlink w:anchor="_Toc534840618" w:history="1">
            <w:r w:rsidR="007C08C1" w:rsidRPr="002C4EFC">
              <w:rPr>
                <w:rStyle w:val="a7"/>
                <w:rFonts w:ascii="Times New Roman" w:hAnsi="Times New Roman" w:cs="Times New Roman"/>
                <w:caps/>
                <w:noProof/>
              </w:rPr>
              <w:t>3. Архитектура приложения</w:t>
            </w:r>
            <w:r w:rsidR="007C08C1">
              <w:rPr>
                <w:noProof/>
                <w:webHidden/>
              </w:rPr>
              <w:tab/>
            </w:r>
            <w:r w:rsidR="007C08C1">
              <w:rPr>
                <w:noProof/>
                <w:webHidden/>
              </w:rPr>
              <w:fldChar w:fldCharType="begin"/>
            </w:r>
            <w:r w:rsidR="007C08C1">
              <w:rPr>
                <w:noProof/>
                <w:webHidden/>
              </w:rPr>
              <w:instrText xml:space="preserve"> PAGEREF _Toc534840618 \h </w:instrText>
            </w:r>
            <w:r w:rsidR="007C08C1">
              <w:rPr>
                <w:noProof/>
                <w:webHidden/>
              </w:rPr>
            </w:r>
            <w:r w:rsidR="007C08C1">
              <w:rPr>
                <w:noProof/>
                <w:webHidden/>
              </w:rPr>
              <w:fldChar w:fldCharType="separate"/>
            </w:r>
            <w:r w:rsidR="007C08C1">
              <w:rPr>
                <w:noProof/>
                <w:webHidden/>
              </w:rPr>
              <w:t>6</w:t>
            </w:r>
            <w:r w:rsidR="007C08C1">
              <w:rPr>
                <w:noProof/>
                <w:webHidden/>
              </w:rPr>
              <w:fldChar w:fldCharType="end"/>
            </w:r>
          </w:hyperlink>
        </w:p>
        <w:p w14:paraId="5952739C" w14:textId="77777777" w:rsidR="007C08C1" w:rsidRDefault="0039704E">
          <w:pPr>
            <w:pStyle w:val="21"/>
            <w:tabs>
              <w:tab w:val="right" w:leader="dot" w:pos="9345"/>
            </w:tabs>
            <w:rPr>
              <w:rFonts w:eastAsiaTheme="minorEastAsia"/>
              <w:noProof/>
              <w:lang w:eastAsia="ru-RU"/>
            </w:rPr>
          </w:pPr>
          <w:hyperlink w:anchor="_Toc534840619" w:history="1">
            <w:r w:rsidR="007C08C1" w:rsidRPr="002C4EFC">
              <w:rPr>
                <w:rStyle w:val="a7"/>
                <w:rFonts w:ascii="Times New Roman" w:hAnsi="Times New Roman" w:cs="Times New Roman"/>
                <w:caps/>
                <w:noProof/>
              </w:rPr>
              <w:t>4. Алгоритмы и подходы по генерации рельефа</w:t>
            </w:r>
            <w:r w:rsidR="007C08C1">
              <w:rPr>
                <w:noProof/>
                <w:webHidden/>
              </w:rPr>
              <w:tab/>
            </w:r>
            <w:r w:rsidR="007C08C1">
              <w:rPr>
                <w:noProof/>
                <w:webHidden/>
              </w:rPr>
              <w:fldChar w:fldCharType="begin"/>
            </w:r>
            <w:r w:rsidR="007C08C1">
              <w:rPr>
                <w:noProof/>
                <w:webHidden/>
              </w:rPr>
              <w:instrText xml:space="preserve"> PAGEREF _Toc534840619 \h </w:instrText>
            </w:r>
            <w:r w:rsidR="007C08C1">
              <w:rPr>
                <w:noProof/>
                <w:webHidden/>
              </w:rPr>
            </w:r>
            <w:r w:rsidR="007C08C1">
              <w:rPr>
                <w:noProof/>
                <w:webHidden/>
              </w:rPr>
              <w:fldChar w:fldCharType="separate"/>
            </w:r>
            <w:r w:rsidR="007C08C1">
              <w:rPr>
                <w:noProof/>
                <w:webHidden/>
              </w:rPr>
              <w:t>7</w:t>
            </w:r>
            <w:r w:rsidR="007C08C1">
              <w:rPr>
                <w:noProof/>
                <w:webHidden/>
              </w:rPr>
              <w:fldChar w:fldCharType="end"/>
            </w:r>
          </w:hyperlink>
        </w:p>
        <w:p w14:paraId="4B29FB4B" w14:textId="77777777" w:rsidR="007C08C1" w:rsidRDefault="0039704E">
          <w:pPr>
            <w:pStyle w:val="21"/>
            <w:tabs>
              <w:tab w:val="right" w:leader="dot" w:pos="9345"/>
            </w:tabs>
            <w:rPr>
              <w:rFonts w:eastAsiaTheme="minorEastAsia"/>
              <w:noProof/>
              <w:lang w:eastAsia="ru-RU"/>
            </w:rPr>
          </w:pPr>
          <w:hyperlink w:anchor="_Toc534840620" w:history="1">
            <w:r w:rsidR="007C08C1" w:rsidRPr="002C4EFC">
              <w:rPr>
                <w:rStyle w:val="a7"/>
                <w:rFonts w:ascii="Times New Roman" w:hAnsi="Times New Roman" w:cs="Times New Roman"/>
                <w:caps/>
                <w:noProof/>
              </w:rPr>
              <w:t>Заключение</w:t>
            </w:r>
            <w:r w:rsidR="007C08C1">
              <w:rPr>
                <w:noProof/>
                <w:webHidden/>
              </w:rPr>
              <w:tab/>
            </w:r>
            <w:r w:rsidR="007C08C1">
              <w:rPr>
                <w:noProof/>
                <w:webHidden/>
              </w:rPr>
              <w:fldChar w:fldCharType="begin"/>
            </w:r>
            <w:r w:rsidR="007C08C1">
              <w:rPr>
                <w:noProof/>
                <w:webHidden/>
              </w:rPr>
              <w:instrText xml:space="preserve"> PAGEREF _Toc534840620 \h </w:instrText>
            </w:r>
            <w:r w:rsidR="007C08C1">
              <w:rPr>
                <w:noProof/>
                <w:webHidden/>
              </w:rPr>
            </w:r>
            <w:r w:rsidR="007C08C1">
              <w:rPr>
                <w:noProof/>
                <w:webHidden/>
              </w:rPr>
              <w:fldChar w:fldCharType="separate"/>
            </w:r>
            <w:r w:rsidR="007C08C1">
              <w:rPr>
                <w:noProof/>
                <w:webHidden/>
              </w:rPr>
              <w:t>13</w:t>
            </w:r>
            <w:r w:rsidR="007C08C1">
              <w:rPr>
                <w:noProof/>
                <w:webHidden/>
              </w:rPr>
              <w:fldChar w:fldCharType="end"/>
            </w:r>
          </w:hyperlink>
        </w:p>
        <w:p w14:paraId="249A3AFF" w14:textId="77777777" w:rsidR="007C08C1" w:rsidRDefault="0039704E">
          <w:pPr>
            <w:pStyle w:val="21"/>
            <w:tabs>
              <w:tab w:val="right" w:leader="dot" w:pos="9345"/>
            </w:tabs>
            <w:rPr>
              <w:rFonts w:eastAsiaTheme="minorEastAsia"/>
              <w:noProof/>
              <w:lang w:eastAsia="ru-RU"/>
            </w:rPr>
          </w:pPr>
          <w:hyperlink w:anchor="_Toc534840621" w:history="1">
            <w:r w:rsidR="007C08C1" w:rsidRPr="002C4EFC">
              <w:rPr>
                <w:rStyle w:val="a7"/>
                <w:rFonts w:ascii="Times New Roman" w:hAnsi="Times New Roman" w:cs="Times New Roman"/>
                <w:caps/>
                <w:noProof/>
              </w:rPr>
              <w:t>Список используемой литературы</w:t>
            </w:r>
            <w:r w:rsidR="007C08C1">
              <w:rPr>
                <w:noProof/>
                <w:webHidden/>
              </w:rPr>
              <w:tab/>
            </w:r>
            <w:r w:rsidR="007C08C1">
              <w:rPr>
                <w:noProof/>
                <w:webHidden/>
              </w:rPr>
              <w:fldChar w:fldCharType="begin"/>
            </w:r>
            <w:r w:rsidR="007C08C1">
              <w:rPr>
                <w:noProof/>
                <w:webHidden/>
              </w:rPr>
              <w:instrText xml:space="preserve"> PAGEREF _Toc534840621 \h </w:instrText>
            </w:r>
            <w:r w:rsidR="007C08C1">
              <w:rPr>
                <w:noProof/>
                <w:webHidden/>
              </w:rPr>
            </w:r>
            <w:r w:rsidR="007C08C1">
              <w:rPr>
                <w:noProof/>
                <w:webHidden/>
              </w:rPr>
              <w:fldChar w:fldCharType="separate"/>
            </w:r>
            <w:r w:rsidR="007C08C1">
              <w:rPr>
                <w:noProof/>
                <w:webHidden/>
              </w:rPr>
              <w:t>13</w:t>
            </w:r>
            <w:r w:rsidR="007C08C1">
              <w:rPr>
                <w:noProof/>
                <w:webHidden/>
              </w:rPr>
              <w:fldChar w:fldCharType="end"/>
            </w:r>
          </w:hyperlink>
        </w:p>
        <w:p w14:paraId="4BD61ECE" w14:textId="77777777" w:rsidR="008540EF" w:rsidRPr="008540EF" w:rsidRDefault="0089525C" w:rsidP="00D72A1C">
          <w:pPr>
            <w:spacing w:after="120" w:line="25" w:lineRule="atLeast"/>
            <w:jc w:val="both"/>
            <w:rPr>
              <w:rFonts w:ascii="Times New Roman" w:hAnsi="Times New Roman" w:cs="Times New Roman"/>
              <w:sz w:val="24"/>
              <w:szCs w:val="24"/>
            </w:rPr>
          </w:pPr>
          <w:r w:rsidRPr="006849DF">
            <w:rPr>
              <w:rFonts w:ascii="Times New Roman" w:hAnsi="Times New Roman" w:cs="Times New Roman"/>
              <w:b/>
              <w:bCs/>
              <w:sz w:val="24"/>
              <w:szCs w:val="24"/>
            </w:rPr>
            <w:fldChar w:fldCharType="end"/>
          </w:r>
        </w:p>
      </w:sdtContent>
    </w:sdt>
    <w:p w14:paraId="70689A54" w14:textId="77777777" w:rsidR="00903ED3" w:rsidRPr="006849DF" w:rsidRDefault="00903ED3" w:rsidP="00D72A1C">
      <w:pPr>
        <w:spacing w:after="120" w:line="25" w:lineRule="atLeast"/>
        <w:jc w:val="both"/>
        <w:rPr>
          <w:rFonts w:ascii="Times New Roman" w:hAnsi="Times New Roman" w:cs="Times New Roman"/>
          <w:b/>
          <w:caps/>
          <w:sz w:val="24"/>
          <w:szCs w:val="24"/>
        </w:rPr>
      </w:pPr>
      <w:r w:rsidRPr="006849DF">
        <w:rPr>
          <w:rFonts w:ascii="Times New Roman" w:hAnsi="Times New Roman" w:cs="Times New Roman"/>
          <w:b/>
          <w:caps/>
          <w:sz w:val="24"/>
          <w:szCs w:val="24"/>
        </w:rPr>
        <w:br w:type="page"/>
      </w:r>
    </w:p>
    <w:p w14:paraId="77F56C04" w14:textId="77777777" w:rsidR="00893411" w:rsidRPr="006849DF" w:rsidRDefault="00893411" w:rsidP="008D22F6">
      <w:pPr>
        <w:pStyle w:val="2"/>
        <w:spacing w:before="0" w:after="120" w:line="25" w:lineRule="atLeast"/>
        <w:ind w:firstLine="709"/>
        <w:jc w:val="center"/>
        <w:rPr>
          <w:rFonts w:ascii="Times New Roman" w:hAnsi="Times New Roman" w:cs="Times New Roman"/>
          <w:caps/>
          <w:color w:val="auto"/>
          <w:sz w:val="24"/>
          <w:szCs w:val="24"/>
        </w:rPr>
      </w:pPr>
      <w:bookmarkStart w:id="0" w:name="_Toc534840615"/>
      <w:r w:rsidRPr="006849DF">
        <w:rPr>
          <w:rFonts w:ascii="Times New Roman" w:hAnsi="Times New Roman" w:cs="Times New Roman"/>
          <w:caps/>
          <w:color w:val="auto"/>
          <w:sz w:val="24"/>
          <w:szCs w:val="24"/>
        </w:rPr>
        <w:lastRenderedPageBreak/>
        <w:t>Введение</w:t>
      </w:r>
      <w:bookmarkEnd w:id="0"/>
    </w:p>
    <w:p w14:paraId="1D3DDE0D" w14:textId="77777777" w:rsidR="00774DE4" w:rsidRDefault="00774DE4" w:rsidP="00D72A1C">
      <w:pPr>
        <w:spacing w:after="120" w:line="25" w:lineRule="atLeast"/>
        <w:ind w:firstLine="567"/>
        <w:jc w:val="both"/>
        <w:rPr>
          <w:rFonts w:ascii="Times New Roman" w:hAnsi="Times New Roman" w:cs="Times New Roman"/>
          <w:sz w:val="24"/>
          <w:szCs w:val="24"/>
        </w:rPr>
      </w:pPr>
    </w:p>
    <w:p w14:paraId="697C514B" w14:textId="77777777" w:rsidR="00774DE4" w:rsidRDefault="00774DE4" w:rsidP="00D72A1C">
      <w:pPr>
        <w:spacing w:after="120" w:line="25" w:lineRule="atLeast"/>
        <w:ind w:firstLine="567"/>
        <w:jc w:val="both"/>
        <w:rPr>
          <w:rFonts w:ascii="Times New Roman" w:hAnsi="Times New Roman" w:cs="Times New Roman"/>
          <w:sz w:val="24"/>
          <w:szCs w:val="24"/>
        </w:rPr>
      </w:pPr>
      <w:r w:rsidRPr="006849DF">
        <w:rPr>
          <w:rFonts w:ascii="Times New Roman" w:hAnsi="Times New Roman" w:cs="Times New Roman"/>
          <w:sz w:val="24"/>
          <w:szCs w:val="24"/>
        </w:rPr>
        <w:t xml:space="preserve">Трехмерные модели рельефа используются в составе программно-алгоритмических систем различного назначения. Сюда входят </w:t>
      </w:r>
      <w:r w:rsidRPr="006849DF">
        <w:rPr>
          <w:rFonts w:ascii="Times New Roman" w:hAnsi="Times New Roman" w:cs="Times New Roman"/>
          <w:color w:val="FF0000"/>
          <w:sz w:val="24"/>
          <w:szCs w:val="24"/>
        </w:rPr>
        <w:t>[</w:t>
      </w:r>
      <w:r w:rsidRPr="006849DF">
        <w:rPr>
          <w:rFonts w:ascii="Times New Roman" w:hAnsi="Times New Roman" w:cs="Times New Roman"/>
          <w:b/>
          <w:color w:val="FF0000"/>
          <w:sz w:val="24"/>
          <w:szCs w:val="24"/>
        </w:rPr>
        <w:t>1</w:t>
      </w:r>
      <w:r w:rsidRPr="006849DF">
        <w:rPr>
          <w:rFonts w:ascii="Times New Roman" w:hAnsi="Times New Roman" w:cs="Times New Roman"/>
          <w:color w:val="FF0000"/>
          <w:sz w:val="24"/>
          <w:szCs w:val="24"/>
        </w:rPr>
        <w:t>]</w:t>
      </w:r>
      <w:r w:rsidRPr="006849DF">
        <w:rPr>
          <w:rFonts w:ascii="Times New Roman" w:hAnsi="Times New Roman" w:cs="Times New Roman"/>
          <w:sz w:val="24"/>
          <w:szCs w:val="24"/>
        </w:rPr>
        <w:t xml:space="preserve"> тренажеры-симуляторы для обучения операторов робототехнических комплексов, военные тренировочные комплексы </w:t>
      </w:r>
      <w:r w:rsidRPr="006849DF">
        <w:rPr>
          <w:rFonts w:ascii="Times New Roman" w:hAnsi="Times New Roman" w:cs="Times New Roman"/>
          <w:color w:val="FF0000"/>
          <w:sz w:val="24"/>
          <w:szCs w:val="24"/>
        </w:rPr>
        <w:t>[</w:t>
      </w:r>
      <w:r w:rsidRPr="006849DF">
        <w:rPr>
          <w:rFonts w:ascii="Times New Roman" w:hAnsi="Times New Roman" w:cs="Times New Roman"/>
          <w:b/>
          <w:color w:val="FF0000"/>
          <w:sz w:val="24"/>
          <w:szCs w:val="24"/>
        </w:rPr>
        <w:t>2</w:t>
      </w:r>
      <w:r w:rsidRPr="006849DF">
        <w:rPr>
          <w:rFonts w:ascii="Times New Roman" w:hAnsi="Times New Roman" w:cs="Times New Roman"/>
          <w:color w:val="FF0000"/>
          <w:sz w:val="24"/>
          <w:szCs w:val="24"/>
        </w:rPr>
        <w:t>]</w:t>
      </w:r>
      <w:r w:rsidRPr="006849DF">
        <w:rPr>
          <w:rFonts w:ascii="Times New Roman" w:hAnsi="Times New Roman" w:cs="Times New Roman"/>
          <w:sz w:val="24"/>
          <w:szCs w:val="24"/>
        </w:rPr>
        <w:t xml:space="preserve">, </w:t>
      </w:r>
      <w:r w:rsidRPr="00F42D3A">
        <w:rPr>
          <w:rFonts w:ascii="Times New Roman" w:hAnsi="Times New Roman" w:cs="Times New Roman"/>
          <w:sz w:val="24"/>
          <w:szCs w:val="24"/>
          <w:highlight w:val="yellow"/>
        </w:rPr>
        <w:t>имитационные моделирующие</w:t>
      </w:r>
      <w:r w:rsidRPr="006849DF">
        <w:rPr>
          <w:rFonts w:ascii="Times New Roman" w:hAnsi="Times New Roman" w:cs="Times New Roman"/>
          <w:sz w:val="24"/>
          <w:szCs w:val="24"/>
        </w:rPr>
        <w:t xml:space="preserve"> комплексы для виртуальных испытаний мобильных роботов</w:t>
      </w:r>
      <w:r w:rsidRPr="006849DF">
        <w:rPr>
          <w:rFonts w:ascii="Times New Roman" w:hAnsi="Times New Roman" w:cs="Times New Roman"/>
          <w:color w:val="0070C0"/>
          <w:sz w:val="24"/>
          <w:szCs w:val="24"/>
        </w:rPr>
        <w:t xml:space="preserve"> </w:t>
      </w:r>
      <w:r w:rsidRPr="006849DF">
        <w:rPr>
          <w:rFonts w:ascii="Times New Roman" w:hAnsi="Times New Roman" w:cs="Times New Roman"/>
          <w:color w:val="FF0000"/>
          <w:sz w:val="24"/>
          <w:szCs w:val="24"/>
        </w:rPr>
        <w:t>[</w:t>
      </w:r>
      <w:r w:rsidRPr="006849DF">
        <w:rPr>
          <w:rFonts w:ascii="Times New Roman" w:hAnsi="Times New Roman" w:cs="Times New Roman"/>
          <w:b/>
          <w:color w:val="FF0000"/>
          <w:sz w:val="24"/>
          <w:szCs w:val="24"/>
        </w:rPr>
        <w:t>3:</w:t>
      </w:r>
      <w:r w:rsidRPr="006849DF">
        <w:rPr>
          <w:rFonts w:ascii="Times New Roman" w:hAnsi="Times New Roman" w:cs="Times New Roman"/>
          <w:color w:val="FF0000"/>
          <w:sz w:val="24"/>
          <w:szCs w:val="24"/>
        </w:rPr>
        <w:t xml:space="preserve"> ссылка с примером], игровые [</w:t>
      </w:r>
      <w:r w:rsidRPr="006849DF">
        <w:rPr>
          <w:rFonts w:ascii="Times New Roman" w:hAnsi="Times New Roman" w:cs="Times New Roman"/>
          <w:b/>
          <w:color w:val="FF0000"/>
          <w:sz w:val="24"/>
          <w:szCs w:val="24"/>
        </w:rPr>
        <w:t>4:</w:t>
      </w:r>
      <w:r w:rsidRPr="006849DF">
        <w:rPr>
          <w:rFonts w:ascii="Times New Roman" w:hAnsi="Times New Roman" w:cs="Times New Roman"/>
          <w:color w:val="FF0000"/>
          <w:sz w:val="24"/>
          <w:szCs w:val="24"/>
        </w:rPr>
        <w:t xml:space="preserve"> ссылка с примером</w:t>
      </w:r>
      <w:r w:rsidR="004B5D09" w:rsidRPr="004B5D09">
        <w:rPr>
          <w:rFonts w:ascii="Times New Roman" w:hAnsi="Times New Roman" w:cs="Times New Roman"/>
          <w:color w:val="FF0000"/>
          <w:sz w:val="24"/>
          <w:szCs w:val="24"/>
        </w:rPr>
        <w:t xml:space="preserve">, </w:t>
      </w:r>
      <w:r w:rsidR="004B5D09">
        <w:rPr>
          <w:rFonts w:ascii="Times New Roman" w:hAnsi="Times New Roman" w:cs="Times New Roman"/>
          <w:color w:val="FF0000"/>
          <w:sz w:val="24"/>
          <w:szCs w:val="24"/>
        </w:rPr>
        <w:t>где шум Перлина используется</w:t>
      </w:r>
      <w:r w:rsidRPr="006849DF">
        <w:rPr>
          <w:rFonts w:ascii="Times New Roman" w:hAnsi="Times New Roman" w:cs="Times New Roman"/>
          <w:color w:val="FF0000"/>
          <w:sz w:val="24"/>
          <w:szCs w:val="24"/>
        </w:rPr>
        <w:t>]</w:t>
      </w:r>
      <w:r>
        <w:rPr>
          <w:rFonts w:ascii="Times New Roman" w:hAnsi="Times New Roman" w:cs="Times New Roman"/>
          <w:sz w:val="24"/>
          <w:szCs w:val="24"/>
        </w:rPr>
        <w:t xml:space="preserve"> и другие приложения. Моделирование рельефа </w:t>
      </w:r>
      <w:r w:rsidR="00390D94">
        <w:rPr>
          <w:rFonts w:ascii="Times New Roman" w:hAnsi="Times New Roman" w:cs="Times New Roman"/>
          <w:sz w:val="24"/>
          <w:szCs w:val="24"/>
        </w:rPr>
        <w:t xml:space="preserve">зачастую </w:t>
      </w:r>
      <w:r>
        <w:rPr>
          <w:rFonts w:ascii="Times New Roman" w:hAnsi="Times New Roman" w:cs="Times New Roman"/>
          <w:sz w:val="24"/>
          <w:szCs w:val="24"/>
        </w:rPr>
        <w:t xml:space="preserve">не является самоцелью, но </w:t>
      </w:r>
      <w:r w:rsidR="00390D94">
        <w:rPr>
          <w:rFonts w:ascii="Times New Roman" w:hAnsi="Times New Roman" w:cs="Times New Roman"/>
          <w:sz w:val="24"/>
          <w:szCs w:val="24"/>
        </w:rPr>
        <w:t xml:space="preserve">все же </w:t>
      </w:r>
      <w:r>
        <w:rPr>
          <w:rFonts w:ascii="Times New Roman" w:hAnsi="Times New Roman" w:cs="Times New Roman"/>
          <w:sz w:val="24"/>
          <w:szCs w:val="24"/>
        </w:rPr>
        <w:t>представляет собой важный этап в работе программного комплекса</w:t>
      </w:r>
      <w:r w:rsidR="004B5D09">
        <w:rPr>
          <w:rFonts w:ascii="Times New Roman" w:hAnsi="Times New Roman" w:cs="Times New Roman"/>
          <w:sz w:val="24"/>
          <w:szCs w:val="24"/>
        </w:rPr>
        <w:t xml:space="preserve">. Так, </w:t>
      </w:r>
      <w:r>
        <w:rPr>
          <w:rFonts w:ascii="Times New Roman" w:hAnsi="Times New Roman" w:cs="Times New Roman"/>
          <w:sz w:val="24"/>
          <w:szCs w:val="24"/>
        </w:rPr>
        <w:t xml:space="preserve">без </w:t>
      </w:r>
      <w:r w:rsidR="00390D94">
        <w:rPr>
          <w:rFonts w:ascii="Times New Roman" w:hAnsi="Times New Roman" w:cs="Times New Roman"/>
          <w:sz w:val="24"/>
          <w:szCs w:val="24"/>
        </w:rPr>
        <w:t>сложного</w:t>
      </w:r>
      <w:r w:rsidR="004B5D09">
        <w:rPr>
          <w:rFonts w:ascii="Times New Roman" w:hAnsi="Times New Roman" w:cs="Times New Roman"/>
          <w:sz w:val="24"/>
          <w:szCs w:val="24"/>
        </w:rPr>
        <w:t>,</w:t>
      </w:r>
      <w:r w:rsidR="00390D94">
        <w:rPr>
          <w:rFonts w:ascii="Times New Roman" w:hAnsi="Times New Roman" w:cs="Times New Roman"/>
          <w:sz w:val="24"/>
          <w:szCs w:val="24"/>
        </w:rPr>
        <w:t xml:space="preserve"> динамически </w:t>
      </w:r>
      <w:r w:rsidR="004B5D09">
        <w:rPr>
          <w:rFonts w:ascii="Times New Roman" w:hAnsi="Times New Roman" w:cs="Times New Roman"/>
          <w:sz w:val="24"/>
          <w:szCs w:val="24"/>
        </w:rPr>
        <w:t>из</w:t>
      </w:r>
      <w:r w:rsidR="00390D94">
        <w:rPr>
          <w:rFonts w:ascii="Times New Roman" w:hAnsi="Times New Roman" w:cs="Times New Roman"/>
          <w:sz w:val="24"/>
          <w:szCs w:val="24"/>
        </w:rPr>
        <w:t xml:space="preserve">меняющегося </w:t>
      </w:r>
      <w:r>
        <w:rPr>
          <w:rFonts w:ascii="Times New Roman" w:hAnsi="Times New Roman" w:cs="Times New Roman"/>
          <w:sz w:val="24"/>
          <w:szCs w:val="24"/>
        </w:rPr>
        <w:t>виртуального пространства</w:t>
      </w:r>
      <w:r w:rsidR="00390D94">
        <w:rPr>
          <w:rFonts w:ascii="Times New Roman" w:hAnsi="Times New Roman" w:cs="Times New Roman"/>
          <w:sz w:val="24"/>
          <w:szCs w:val="24"/>
        </w:rPr>
        <w:t xml:space="preserve"> </w:t>
      </w:r>
      <w:r w:rsidR="00FF2472">
        <w:rPr>
          <w:rFonts w:ascii="Times New Roman" w:hAnsi="Times New Roman" w:cs="Times New Roman"/>
          <w:sz w:val="24"/>
          <w:szCs w:val="24"/>
        </w:rPr>
        <w:t xml:space="preserve">невозможно </w:t>
      </w:r>
      <w:r w:rsidR="004B5D09">
        <w:rPr>
          <w:rFonts w:ascii="Times New Roman" w:hAnsi="Times New Roman" w:cs="Times New Roman"/>
          <w:sz w:val="24"/>
          <w:szCs w:val="24"/>
        </w:rPr>
        <w:t>отраб</w:t>
      </w:r>
      <w:r w:rsidR="00FF2472">
        <w:rPr>
          <w:rFonts w:ascii="Times New Roman" w:hAnsi="Times New Roman" w:cs="Times New Roman"/>
          <w:sz w:val="24"/>
          <w:szCs w:val="24"/>
        </w:rPr>
        <w:t xml:space="preserve">атывать алгоритмы </w:t>
      </w:r>
      <w:r w:rsidR="00390D94">
        <w:rPr>
          <w:rFonts w:ascii="Times New Roman" w:hAnsi="Times New Roman" w:cs="Times New Roman"/>
          <w:sz w:val="24"/>
          <w:szCs w:val="24"/>
        </w:rPr>
        <w:t xml:space="preserve">интеллектуального управления автономными аппаратами, </w:t>
      </w:r>
      <w:r w:rsidR="00F42D3A">
        <w:rPr>
          <w:rFonts w:ascii="Times New Roman" w:hAnsi="Times New Roman" w:cs="Times New Roman"/>
          <w:sz w:val="24"/>
          <w:szCs w:val="24"/>
        </w:rPr>
        <w:t xml:space="preserve">адекватно моделировать работу некоторых датчиков, бортового оборудования </w:t>
      </w:r>
      <w:r w:rsidR="00390D94">
        <w:rPr>
          <w:rFonts w:ascii="Times New Roman" w:hAnsi="Times New Roman" w:cs="Times New Roman"/>
          <w:sz w:val="24"/>
          <w:szCs w:val="24"/>
        </w:rPr>
        <w:t>и так далее.</w:t>
      </w:r>
    </w:p>
    <w:p w14:paraId="61478967" w14:textId="77777777" w:rsidR="00DC179B" w:rsidRPr="006849DF" w:rsidRDefault="00DC179B" w:rsidP="00D72A1C">
      <w:pPr>
        <w:spacing w:after="120" w:line="25" w:lineRule="atLeast"/>
        <w:ind w:firstLine="709"/>
        <w:jc w:val="both"/>
        <w:rPr>
          <w:rFonts w:ascii="Times New Roman" w:hAnsi="Times New Roman" w:cs="Times New Roman"/>
          <w:sz w:val="24"/>
          <w:szCs w:val="24"/>
        </w:rPr>
      </w:pPr>
      <w:r w:rsidRPr="006849DF">
        <w:rPr>
          <w:rFonts w:ascii="Times New Roman" w:hAnsi="Times New Roman" w:cs="Times New Roman"/>
          <w:sz w:val="24"/>
          <w:szCs w:val="24"/>
        </w:rPr>
        <w:t>[1] – 2011 – [С] Метод адаптивной генерации ландшафта.</w:t>
      </w:r>
    </w:p>
    <w:p w14:paraId="106F287C" w14:textId="77777777" w:rsidR="00DC179B" w:rsidRPr="006849DF" w:rsidRDefault="00DC179B" w:rsidP="00D72A1C">
      <w:pPr>
        <w:spacing w:after="120" w:line="25" w:lineRule="atLeast"/>
        <w:ind w:firstLine="709"/>
        <w:jc w:val="both"/>
        <w:rPr>
          <w:rFonts w:ascii="Times New Roman" w:hAnsi="Times New Roman" w:cs="Times New Roman"/>
          <w:sz w:val="24"/>
          <w:szCs w:val="24"/>
          <w:lang w:val="en-US"/>
        </w:rPr>
      </w:pPr>
      <w:r w:rsidRPr="006849DF">
        <w:rPr>
          <w:rFonts w:ascii="Times New Roman" w:hAnsi="Times New Roman" w:cs="Times New Roman"/>
          <w:sz w:val="24"/>
          <w:szCs w:val="24"/>
          <w:lang w:val="en-US"/>
        </w:rPr>
        <w:t>[2] – 2010 – [С] Declarative Terrain Modeling for Military Training Games.</w:t>
      </w:r>
    </w:p>
    <w:p w14:paraId="1370DE63" w14:textId="77777777" w:rsidR="00DC179B" w:rsidRPr="00332003" w:rsidRDefault="00DC179B" w:rsidP="00D72A1C">
      <w:pPr>
        <w:spacing w:after="120" w:line="25" w:lineRule="atLeast"/>
        <w:ind w:firstLine="709"/>
        <w:jc w:val="both"/>
        <w:rPr>
          <w:rFonts w:ascii="Times New Roman" w:hAnsi="Times New Roman" w:cs="Times New Roman"/>
          <w:sz w:val="24"/>
          <w:szCs w:val="24"/>
        </w:rPr>
      </w:pPr>
      <w:r w:rsidRPr="00332003">
        <w:rPr>
          <w:rFonts w:ascii="Times New Roman" w:hAnsi="Times New Roman" w:cs="Times New Roman"/>
          <w:sz w:val="24"/>
          <w:szCs w:val="24"/>
        </w:rPr>
        <w:t>[3]</w:t>
      </w:r>
    </w:p>
    <w:p w14:paraId="6C103E6D" w14:textId="77777777" w:rsidR="00DC179B" w:rsidRPr="00DC179B" w:rsidRDefault="00DC179B" w:rsidP="00D72A1C">
      <w:pPr>
        <w:spacing w:after="120" w:line="25" w:lineRule="atLeast"/>
        <w:ind w:firstLine="709"/>
        <w:jc w:val="both"/>
        <w:rPr>
          <w:rFonts w:ascii="Times New Roman" w:hAnsi="Times New Roman" w:cs="Times New Roman"/>
          <w:sz w:val="24"/>
          <w:szCs w:val="24"/>
        </w:rPr>
      </w:pPr>
      <w:r w:rsidRPr="00332003">
        <w:rPr>
          <w:rFonts w:ascii="Times New Roman" w:hAnsi="Times New Roman" w:cs="Times New Roman"/>
          <w:sz w:val="24"/>
          <w:szCs w:val="24"/>
        </w:rPr>
        <w:t>[4]</w:t>
      </w:r>
    </w:p>
    <w:p w14:paraId="4637B9DB" w14:textId="77777777" w:rsidR="00FC3779" w:rsidRDefault="00FC3779" w:rsidP="00FF2472">
      <w:pPr>
        <w:spacing w:after="120" w:line="25" w:lineRule="atLeast"/>
        <w:ind w:firstLine="567"/>
        <w:jc w:val="both"/>
        <w:rPr>
          <w:rFonts w:ascii="Times New Roman" w:hAnsi="Times New Roman" w:cs="Times New Roman"/>
          <w:sz w:val="24"/>
          <w:szCs w:val="24"/>
        </w:rPr>
      </w:pPr>
      <w:r w:rsidRPr="00FC3779">
        <w:rPr>
          <w:rFonts w:ascii="Times New Roman" w:hAnsi="Times New Roman" w:cs="Times New Roman"/>
          <w:sz w:val="24"/>
          <w:szCs w:val="24"/>
          <w:highlight w:val="yellow"/>
        </w:rPr>
        <w:t xml:space="preserve">Здесь основные подходы обзорно к построению и моделированию рельефа. Главное – какие проблемы решаются, решены и не </w:t>
      </w:r>
      <w:commentRangeStart w:id="1"/>
      <w:r w:rsidRPr="00FC3779">
        <w:rPr>
          <w:rFonts w:ascii="Times New Roman" w:hAnsi="Times New Roman" w:cs="Times New Roman"/>
          <w:sz w:val="24"/>
          <w:szCs w:val="24"/>
          <w:highlight w:val="yellow"/>
        </w:rPr>
        <w:t>решены</w:t>
      </w:r>
      <w:commentRangeEnd w:id="1"/>
      <w:r>
        <w:rPr>
          <w:rStyle w:val="a9"/>
        </w:rPr>
        <w:commentReference w:id="1"/>
      </w:r>
      <w:r w:rsidRPr="00FC3779">
        <w:rPr>
          <w:rFonts w:ascii="Times New Roman" w:hAnsi="Times New Roman" w:cs="Times New Roman"/>
          <w:sz w:val="24"/>
          <w:szCs w:val="24"/>
          <w:highlight w:val="yellow"/>
        </w:rPr>
        <w:t>.</w:t>
      </w:r>
    </w:p>
    <w:p w14:paraId="62E1F3E1" w14:textId="77777777" w:rsidR="00774DE4" w:rsidRDefault="00774DE4" w:rsidP="00FF2472">
      <w:pPr>
        <w:spacing w:after="120" w:line="25" w:lineRule="atLeast"/>
        <w:ind w:firstLine="567"/>
        <w:jc w:val="both"/>
        <w:rPr>
          <w:rFonts w:ascii="Times New Roman" w:hAnsi="Times New Roman" w:cs="Times New Roman"/>
          <w:sz w:val="24"/>
          <w:szCs w:val="24"/>
        </w:rPr>
      </w:pPr>
      <w:r w:rsidRPr="00774DE4">
        <w:rPr>
          <w:rFonts w:ascii="Times New Roman" w:hAnsi="Times New Roman" w:cs="Times New Roman"/>
          <w:sz w:val="24"/>
          <w:szCs w:val="24"/>
        </w:rPr>
        <w:t>Цель</w:t>
      </w:r>
      <w:r>
        <w:rPr>
          <w:rFonts w:ascii="Times New Roman" w:hAnsi="Times New Roman" w:cs="Times New Roman"/>
          <w:sz w:val="24"/>
          <w:szCs w:val="24"/>
        </w:rPr>
        <w:t>ю</w:t>
      </w:r>
      <w:r w:rsidRPr="00774DE4">
        <w:rPr>
          <w:rFonts w:ascii="Times New Roman" w:hAnsi="Times New Roman" w:cs="Times New Roman"/>
          <w:sz w:val="24"/>
          <w:szCs w:val="24"/>
        </w:rPr>
        <w:t xml:space="preserve"> данной работы </w:t>
      </w:r>
      <w:r>
        <w:rPr>
          <w:rFonts w:ascii="Times New Roman" w:hAnsi="Times New Roman" w:cs="Times New Roman"/>
          <w:sz w:val="24"/>
          <w:szCs w:val="24"/>
        </w:rPr>
        <w:t xml:space="preserve">является разработка </w:t>
      </w:r>
      <w:r w:rsidRPr="00774DE4">
        <w:rPr>
          <w:rFonts w:ascii="Times New Roman" w:hAnsi="Times New Roman" w:cs="Times New Roman"/>
          <w:sz w:val="24"/>
          <w:szCs w:val="24"/>
        </w:rPr>
        <w:t>алгори</w:t>
      </w:r>
      <w:r w:rsidR="00FF2472">
        <w:rPr>
          <w:rFonts w:ascii="Times New Roman" w:hAnsi="Times New Roman" w:cs="Times New Roman"/>
          <w:sz w:val="24"/>
          <w:szCs w:val="24"/>
        </w:rPr>
        <w:t xml:space="preserve">тмических и программных средств </w:t>
      </w:r>
      <w:r w:rsidRPr="00774DE4">
        <w:rPr>
          <w:rFonts w:ascii="Times New Roman" w:hAnsi="Times New Roman" w:cs="Times New Roman"/>
          <w:sz w:val="24"/>
          <w:szCs w:val="24"/>
        </w:rPr>
        <w:t xml:space="preserve">генерации подводного рельефа, </w:t>
      </w:r>
      <w:commentRangeStart w:id="2"/>
      <w:r w:rsidRPr="00774DE4">
        <w:rPr>
          <w:rFonts w:ascii="Times New Roman" w:hAnsi="Times New Roman" w:cs="Times New Roman"/>
          <w:sz w:val="24"/>
          <w:szCs w:val="24"/>
        </w:rPr>
        <w:t xml:space="preserve">приближенного </w:t>
      </w:r>
      <w:commentRangeEnd w:id="2"/>
      <w:r w:rsidR="00FC3779">
        <w:rPr>
          <w:rStyle w:val="a9"/>
        </w:rPr>
        <w:commentReference w:id="2"/>
      </w:r>
      <w:r w:rsidRPr="00774DE4">
        <w:rPr>
          <w:rFonts w:ascii="Times New Roman" w:hAnsi="Times New Roman" w:cs="Times New Roman"/>
          <w:sz w:val="24"/>
          <w:szCs w:val="24"/>
        </w:rPr>
        <w:t>к реальному. Основными требованиями</w:t>
      </w:r>
      <w:r w:rsidR="00C82707">
        <w:rPr>
          <w:rFonts w:ascii="Times New Roman" w:hAnsi="Times New Roman" w:cs="Times New Roman"/>
          <w:sz w:val="24"/>
          <w:szCs w:val="24"/>
        </w:rPr>
        <w:t xml:space="preserve"> к программной системе</w:t>
      </w:r>
      <w:r w:rsidRPr="00774DE4">
        <w:rPr>
          <w:rFonts w:ascii="Times New Roman" w:hAnsi="Times New Roman" w:cs="Times New Roman"/>
          <w:sz w:val="24"/>
          <w:szCs w:val="24"/>
        </w:rPr>
        <w:t xml:space="preserve"> являются качество получаемого рельефа (отсутствие артефактов, высокая детализация карты высот), разнообразие типов поверхностей (песчаная отмель, песчаные холмы, россыпи камней, скальные образования, подводные горы и др.), а также контролируемость генерации и возможность настройки параметров рельефа.</w:t>
      </w:r>
      <w:r w:rsidR="00390D94">
        <w:rPr>
          <w:rFonts w:ascii="Times New Roman" w:hAnsi="Times New Roman" w:cs="Times New Roman"/>
          <w:sz w:val="24"/>
          <w:szCs w:val="24"/>
        </w:rPr>
        <w:t xml:space="preserve"> </w:t>
      </w:r>
      <w:del w:id="3" w:author="eugeneai" w:date="2019-02-06T20:19:00Z">
        <w:r w:rsidR="00C82707" w:rsidDel="00FC3779">
          <w:rPr>
            <w:rFonts w:ascii="Times New Roman" w:hAnsi="Times New Roman" w:cs="Times New Roman"/>
            <w:sz w:val="24"/>
            <w:szCs w:val="24"/>
          </w:rPr>
          <w:delText>Предполагается, что г</w:delText>
        </w:r>
      </w:del>
      <w:ins w:id="4" w:author="eugeneai" w:date="2019-02-06T20:19:00Z">
        <w:r w:rsidR="00FC3779">
          <w:rPr>
            <w:rFonts w:ascii="Times New Roman" w:hAnsi="Times New Roman" w:cs="Times New Roman"/>
            <w:sz w:val="24"/>
            <w:szCs w:val="24"/>
          </w:rPr>
          <w:t>Г</w:t>
        </w:r>
      </w:ins>
      <w:r w:rsidR="00C82707">
        <w:rPr>
          <w:rFonts w:ascii="Times New Roman" w:hAnsi="Times New Roman" w:cs="Times New Roman"/>
          <w:sz w:val="24"/>
          <w:szCs w:val="24"/>
        </w:rPr>
        <w:t xml:space="preserve">енератор рельефа </w:t>
      </w:r>
      <w:del w:id="5" w:author="eugeneai" w:date="2019-02-06T20:19:00Z">
        <w:r w:rsidR="00C82707" w:rsidDel="00FC3779">
          <w:rPr>
            <w:rFonts w:ascii="Times New Roman" w:hAnsi="Times New Roman" w:cs="Times New Roman"/>
            <w:sz w:val="24"/>
            <w:szCs w:val="24"/>
          </w:rPr>
          <w:delText xml:space="preserve">будет </w:delText>
        </w:r>
      </w:del>
      <w:r w:rsidR="00C82707">
        <w:rPr>
          <w:rFonts w:ascii="Times New Roman" w:hAnsi="Times New Roman" w:cs="Times New Roman"/>
          <w:sz w:val="24"/>
          <w:szCs w:val="24"/>
        </w:rPr>
        <w:t>явля</w:t>
      </w:r>
      <w:ins w:id="6" w:author="eugeneai" w:date="2019-02-06T20:19:00Z">
        <w:r w:rsidR="00FC3779">
          <w:rPr>
            <w:rFonts w:ascii="Times New Roman" w:hAnsi="Times New Roman" w:cs="Times New Roman"/>
            <w:sz w:val="24"/>
            <w:szCs w:val="24"/>
          </w:rPr>
          <w:t>е</w:t>
        </w:r>
      </w:ins>
      <w:r w:rsidR="00C82707">
        <w:rPr>
          <w:rFonts w:ascii="Times New Roman" w:hAnsi="Times New Roman" w:cs="Times New Roman"/>
          <w:sz w:val="24"/>
          <w:szCs w:val="24"/>
        </w:rPr>
        <w:t>т</w:t>
      </w:r>
      <w:del w:id="7" w:author="eugeneai" w:date="2019-02-06T20:19:00Z">
        <w:r w:rsidR="00C82707" w:rsidDel="00FC3779">
          <w:rPr>
            <w:rFonts w:ascii="Times New Roman" w:hAnsi="Times New Roman" w:cs="Times New Roman"/>
            <w:sz w:val="24"/>
            <w:szCs w:val="24"/>
          </w:rPr>
          <w:delText>ь</w:delText>
        </w:r>
      </w:del>
      <w:r w:rsidR="00C82707">
        <w:rPr>
          <w:rFonts w:ascii="Times New Roman" w:hAnsi="Times New Roman" w:cs="Times New Roman"/>
          <w:sz w:val="24"/>
          <w:szCs w:val="24"/>
        </w:rPr>
        <w:t xml:space="preserve">ся </w:t>
      </w:r>
      <w:r w:rsidR="00FF2472">
        <w:rPr>
          <w:rFonts w:ascii="Times New Roman" w:hAnsi="Times New Roman" w:cs="Times New Roman"/>
          <w:sz w:val="24"/>
          <w:szCs w:val="24"/>
        </w:rPr>
        <w:t>частью программного модуля генерации подводной среды в составе имитационного моделирующего комплекса для отработки одиночных и групповых алгоритмов интеллектуального управления автономными подводными роботами.</w:t>
      </w:r>
    </w:p>
    <w:p w14:paraId="1155D91B" w14:textId="77777777" w:rsidR="00085763" w:rsidRDefault="00390D94" w:rsidP="008D22F6">
      <w:pPr>
        <w:spacing w:after="120" w:line="25" w:lineRule="atLeast"/>
        <w:ind w:firstLine="567"/>
        <w:jc w:val="both"/>
        <w:rPr>
          <w:rFonts w:ascii="Times New Roman" w:hAnsi="Times New Roman" w:cs="Times New Roman"/>
          <w:sz w:val="24"/>
          <w:szCs w:val="24"/>
        </w:rPr>
      </w:pPr>
      <w:commentRangeStart w:id="8"/>
      <w:r>
        <w:rPr>
          <w:rFonts w:ascii="Times New Roman" w:hAnsi="Times New Roman" w:cs="Times New Roman"/>
          <w:sz w:val="24"/>
          <w:szCs w:val="24"/>
        </w:rPr>
        <w:t xml:space="preserve">В </w:t>
      </w:r>
      <w:r w:rsidR="005C0245">
        <w:rPr>
          <w:rFonts w:ascii="Times New Roman" w:hAnsi="Times New Roman" w:cs="Times New Roman"/>
          <w:sz w:val="24"/>
          <w:szCs w:val="24"/>
        </w:rPr>
        <w:t xml:space="preserve">разделе 1 </w:t>
      </w:r>
      <w:r>
        <w:rPr>
          <w:rFonts w:ascii="Times New Roman" w:hAnsi="Times New Roman" w:cs="Times New Roman"/>
          <w:sz w:val="24"/>
          <w:szCs w:val="24"/>
        </w:rPr>
        <w:t xml:space="preserve">описываются </w:t>
      </w:r>
      <w:r w:rsidR="0015609A">
        <w:rPr>
          <w:rFonts w:ascii="Times New Roman" w:hAnsi="Times New Roman" w:cs="Times New Roman"/>
          <w:sz w:val="24"/>
          <w:szCs w:val="24"/>
        </w:rPr>
        <w:t>известные</w:t>
      </w:r>
      <w:r>
        <w:rPr>
          <w:rFonts w:ascii="Times New Roman" w:hAnsi="Times New Roman" w:cs="Times New Roman"/>
          <w:sz w:val="24"/>
          <w:szCs w:val="24"/>
        </w:rPr>
        <w:t xml:space="preserve"> алгоритмы генерации рельефа, их особенности и специфика использования, выделяются достоинства и недостатки алгоритмов относительно поставленной </w:t>
      </w:r>
      <w:r w:rsidR="0015609A">
        <w:rPr>
          <w:rFonts w:ascii="Times New Roman" w:hAnsi="Times New Roman" w:cs="Times New Roman"/>
          <w:sz w:val="24"/>
          <w:szCs w:val="24"/>
        </w:rPr>
        <w:t>цели</w:t>
      </w:r>
      <w:r>
        <w:rPr>
          <w:rFonts w:ascii="Times New Roman" w:hAnsi="Times New Roman" w:cs="Times New Roman"/>
          <w:sz w:val="24"/>
          <w:szCs w:val="24"/>
        </w:rPr>
        <w:t>.</w:t>
      </w:r>
      <w:r w:rsidR="005C0245">
        <w:rPr>
          <w:rFonts w:ascii="Times New Roman" w:hAnsi="Times New Roman" w:cs="Times New Roman"/>
          <w:sz w:val="24"/>
          <w:szCs w:val="24"/>
        </w:rPr>
        <w:t xml:space="preserve"> Раздел 2 содержит информацию о состоянии отрасли игровых д</w:t>
      </w:r>
      <w:r w:rsidR="00FF2472">
        <w:rPr>
          <w:rFonts w:ascii="Times New Roman" w:hAnsi="Times New Roman" w:cs="Times New Roman"/>
          <w:sz w:val="24"/>
          <w:szCs w:val="24"/>
        </w:rPr>
        <w:t>вижков, один из которых используется</w:t>
      </w:r>
      <w:r w:rsidR="005C0245">
        <w:rPr>
          <w:rFonts w:ascii="Times New Roman" w:hAnsi="Times New Roman" w:cs="Times New Roman"/>
          <w:sz w:val="24"/>
          <w:szCs w:val="24"/>
        </w:rPr>
        <w:t xml:space="preserve"> при реализации программного модуля генерации рельефа</w:t>
      </w:r>
      <w:r w:rsidR="005C0245" w:rsidRPr="005C0245">
        <w:rPr>
          <w:rFonts w:ascii="Times New Roman" w:hAnsi="Times New Roman" w:cs="Times New Roman"/>
          <w:sz w:val="24"/>
          <w:szCs w:val="24"/>
        </w:rPr>
        <w:t xml:space="preserve">; </w:t>
      </w:r>
      <w:r w:rsidR="005C0245">
        <w:rPr>
          <w:rFonts w:ascii="Times New Roman" w:hAnsi="Times New Roman" w:cs="Times New Roman"/>
          <w:sz w:val="24"/>
          <w:szCs w:val="24"/>
        </w:rPr>
        <w:t xml:space="preserve">обосновывается выбор среды программирования и причины использования программного обеспечения подобного рода. Информацию об архитектуре генератора рельефа, предложенных подходах </w:t>
      </w:r>
      <w:r w:rsidR="0015609A">
        <w:rPr>
          <w:rFonts w:ascii="Times New Roman" w:hAnsi="Times New Roman" w:cs="Times New Roman"/>
          <w:sz w:val="24"/>
          <w:szCs w:val="24"/>
        </w:rPr>
        <w:t>к</w:t>
      </w:r>
      <w:r w:rsidR="005C0245">
        <w:rPr>
          <w:rFonts w:ascii="Times New Roman" w:hAnsi="Times New Roman" w:cs="Times New Roman"/>
          <w:sz w:val="24"/>
          <w:szCs w:val="24"/>
        </w:rPr>
        <w:t xml:space="preserve"> генерации</w:t>
      </w:r>
      <w:r w:rsidR="0015609A">
        <w:rPr>
          <w:rFonts w:ascii="Times New Roman" w:hAnsi="Times New Roman" w:cs="Times New Roman"/>
          <w:sz w:val="24"/>
          <w:szCs w:val="24"/>
        </w:rPr>
        <w:t xml:space="preserve"> и представлению </w:t>
      </w:r>
      <w:r w:rsidR="00FF2472">
        <w:rPr>
          <w:rFonts w:ascii="Times New Roman" w:hAnsi="Times New Roman" w:cs="Times New Roman"/>
          <w:sz w:val="24"/>
          <w:szCs w:val="24"/>
        </w:rPr>
        <w:t>рельефа</w:t>
      </w:r>
      <w:r w:rsidR="005C0245">
        <w:rPr>
          <w:rFonts w:ascii="Times New Roman" w:hAnsi="Times New Roman" w:cs="Times New Roman"/>
          <w:sz w:val="24"/>
          <w:szCs w:val="24"/>
        </w:rPr>
        <w:t>, а также особенности графического пользовательского интерфей</w:t>
      </w:r>
      <w:r w:rsidR="00FF2472">
        <w:rPr>
          <w:rFonts w:ascii="Times New Roman" w:hAnsi="Times New Roman" w:cs="Times New Roman"/>
          <w:sz w:val="24"/>
          <w:szCs w:val="24"/>
        </w:rPr>
        <w:t>са можно увидеть в разделах 3 и 4</w:t>
      </w:r>
      <w:r w:rsidR="005C0245">
        <w:rPr>
          <w:rFonts w:ascii="Times New Roman" w:hAnsi="Times New Roman" w:cs="Times New Roman"/>
          <w:sz w:val="24"/>
          <w:szCs w:val="24"/>
        </w:rPr>
        <w:t xml:space="preserve">. </w:t>
      </w:r>
      <w:r w:rsidR="00FF2472">
        <w:rPr>
          <w:rFonts w:ascii="Times New Roman" w:hAnsi="Times New Roman" w:cs="Times New Roman"/>
          <w:sz w:val="24"/>
          <w:szCs w:val="24"/>
        </w:rPr>
        <w:t xml:space="preserve">Заключение </w:t>
      </w:r>
      <w:r w:rsidR="005C0245">
        <w:rPr>
          <w:rFonts w:ascii="Times New Roman" w:hAnsi="Times New Roman" w:cs="Times New Roman"/>
          <w:sz w:val="24"/>
          <w:szCs w:val="24"/>
        </w:rPr>
        <w:t xml:space="preserve">содержит </w:t>
      </w:r>
      <w:r w:rsidR="0015609A">
        <w:rPr>
          <w:rFonts w:ascii="Times New Roman" w:hAnsi="Times New Roman" w:cs="Times New Roman"/>
          <w:sz w:val="24"/>
          <w:szCs w:val="24"/>
        </w:rPr>
        <w:t>выводы</w:t>
      </w:r>
      <w:r w:rsidR="002A497F">
        <w:rPr>
          <w:rFonts w:ascii="Times New Roman" w:hAnsi="Times New Roman" w:cs="Times New Roman"/>
          <w:sz w:val="24"/>
          <w:szCs w:val="24"/>
        </w:rPr>
        <w:t xml:space="preserve"> о результатах проведенной работы </w:t>
      </w:r>
      <w:r w:rsidR="005C0245">
        <w:rPr>
          <w:rFonts w:ascii="Times New Roman" w:hAnsi="Times New Roman" w:cs="Times New Roman"/>
          <w:sz w:val="24"/>
          <w:szCs w:val="24"/>
        </w:rPr>
        <w:t>и планы дальнейшей разработки</w:t>
      </w:r>
      <w:r w:rsidR="002A497F">
        <w:rPr>
          <w:rFonts w:ascii="Times New Roman" w:hAnsi="Times New Roman" w:cs="Times New Roman"/>
          <w:sz w:val="24"/>
          <w:szCs w:val="24"/>
        </w:rPr>
        <w:t xml:space="preserve"> программной системы</w:t>
      </w:r>
      <w:r w:rsidR="005C0245">
        <w:rPr>
          <w:rFonts w:ascii="Times New Roman" w:hAnsi="Times New Roman" w:cs="Times New Roman"/>
          <w:sz w:val="24"/>
          <w:szCs w:val="24"/>
        </w:rPr>
        <w:t>.</w:t>
      </w:r>
      <w:commentRangeEnd w:id="8"/>
      <w:r w:rsidR="00FC3779">
        <w:rPr>
          <w:rStyle w:val="a9"/>
        </w:rPr>
        <w:commentReference w:id="8"/>
      </w:r>
    </w:p>
    <w:p w14:paraId="25769689" w14:textId="77777777" w:rsidR="008D22F6" w:rsidRDefault="008D22F6" w:rsidP="008D22F6">
      <w:pPr>
        <w:spacing w:after="120" w:line="25" w:lineRule="atLeast"/>
        <w:ind w:firstLine="567"/>
        <w:jc w:val="both"/>
      </w:pPr>
    </w:p>
    <w:p w14:paraId="5179C250" w14:textId="77777777" w:rsidR="00085763" w:rsidRPr="00BF3D3E" w:rsidRDefault="00BF3D3E" w:rsidP="008D22F6">
      <w:pPr>
        <w:pStyle w:val="2"/>
        <w:spacing w:before="0" w:after="120" w:line="25" w:lineRule="atLeast"/>
        <w:ind w:firstLine="709"/>
        <w:jc w:val="center"/>
        <w:rPr>
          <w:rFonts w:ascii="Times New Roman" w:hAnsi="Times New Roman" w:cs="Times New Roman"/>
          <w:caps/>
          <w:color w:val="auto"/>
          <w:sz w:val="24"/>
          <w:szCs w:val="24"/>
        </w:rPr>
      </w:pPr>
      <w:bookmarkStart w:id="9" w:name="_Toc534840616"/>
      <w:r>
        <w:rPr>
          <w:rFonts w:ascii="Times New Roman" w:hAnsi="Times New Roman" w:cs="Times New Roman"/>
          <w:caps/>
          <w:color w:val="auto"/>
          <w:sz w:val="24"/>
          <w:szCs w:val="24"/>
        </w:rPr>
        <w:t xml:space="preserve">1. Существующие </w:t>
      </w:r>
      <w:r w:rsidR="00283103">
        <w:rPr>
          <w:rFonts w:ascii="Times New Roman" w:hAnsi="Times New Roman" w:cs="Times New Roman"/>
          <w:caps/>
          <w:color w:val="auto"/>
          <w:sz w:val="24"/>
          <w:szCs w:val="24"/>
        </w:rPr>
        <w:t xml:space="preserve">решения по моделированию </w:t>
      </w:r>
      <w:r w:rsidR="00CF3583">
        <w:rPr>
          <w:rFonts w:ascii="Times New Roman" w:hAnsi="Times New Roman" w:cs="Times New Roman"/>
          <w:caps/>
          <w:color w:val="auto"/>
          <w:sz w:val="24"/>
          <w:szCs w:val="24"/>
        </w:rPr>
        <w:t>рельеф</w:t>
      </w:r>
      <w:bookmarkEnd w:id="9"/>
      <w:r w:rsidR="00CF3583">
        <w:rPr>
          <w:rFonts w:ascii="Times New Roman" w:hAnsi="Times New Roman" w:cs="Times New Roman"/>
          <w:caps/>
          <w:color w:val="auto"/>
          <w:sz w:val="24"/>
          <w:szCs w:val="24"/>
        </w:rPr>
        <w:t>а</w:t>
      </w:r>
    </w:p>
    <w:p w14:paraId="472047E9" w14:textId="77777777" w:rsidR="00DC179B" w:rsidRDefault="00DC179B" w:rsidP="00D72A1C">
      <w:pPr>
        <w:spacing w:after="120" w:line="25" w:lineRule="atLeast"/>
        <w:ind w:firstLine="709"/>
        <w:jc w:val="both"/>
        <w:rPr>
          <w:rFonts w:ascii="Times New Roman" w:hAnsi="Times New Roman" w:cs="Times New Roman"/>
          <w:sz w:val="24"/>
          <w:szCs w:val="24"/>
        </w:rPr>
      </w:pPr>
      <w:r w:rsidRPr="006849DF">
        <w:rPr>
          <w:rFonts w:ascii="Times New Roman" w:hAnsi="Times New Roman" w:cs="Times New Roman"/>
          <w:sz w:val="24"/>
          <w:szCs w:val="24"/>
        </w:rPr>
        <w:t>Моделирование рельефа занимает отдельное место в структуре программного обеспечения, разрабатываемого для различных нужд</w:t>
      </w:r>
      <w:r w:rsidR="00BA59F8">
        <w:rPr>
          <w:rFonts w:ascii="Times New Roman" w:hAnsi="Times New Roman" w:cs="Times New Roman"/>
          <w:sz w:val="24"/>
          <w:szCs w:val="24"/>
        </w:rPr>
        <w:t xml:space="preserve"> </w:t>
      </w:r>
      <w:r w:rsidR="00BA59F8" w:rsidRPr="00BA59F8">
        <w:rPr>
          <w:rFonts w:ascii="Times New Roman" w:hAnsi="Times New Roman" w:cs="Times New Roman"/>
          <w:sz w:val="24"/>
          <w:szCs w:val="24"/>
        </w:rPr>
        <w:t>[1–4]</w:t>
      </w:r>
      <w:r w:rsidRPr="006849DF">
        <w:rPr>
          <w:rFonts w:ascii="Times New Roman" w:hAnsi="Times New Roman" w:cs="Times New Roman"/>
          <w:sz w:val="24"/>
          <w:szCs w:val="24"/>
        </w:rPr>
        <w:t>, а инструменты и подходы по созданию 3</w:t>
      </w:r>
      <w:r w:rsidRPr="006849DF">
        <w:rPr>
          <w:rFonts w:ascii="Times New Roman" w:hAnsi="Times New Roman" w:cs="Times New Roman"/>
          <w:sz w:val="24"/>
          <w:szCs w:val="24"/>
          <w:lang w:val="en-US"/>
        </w:rPr>
        <w:t>d</w:t>
      </w:r>
      <w:r w:rsidRPr="006849DF">
        <w:rPr>
          <w:rFonts w:ascii="Times New Roman" w:hAnsi="Times New Roman" w:cs="Times New Roman"/>
          <w:sz w:val="24"/>
          <w:szCs w:val="24"/>
        </w:rPr>
        <w:t>-моделей</w:t>
      </w:r>
      <w:r w:rsidR="00210587">
        <w:rPr>
          <w:rFonts w:ascii="Times New Roman" w:hAnsi="Times New Roman" w:cs="Times New Roman"/>
          <w:sz w:val="24"/>
          <w:szCs w:val="24"/>
        </w:rPr>
        <w:t xml:space="preserve"> ландшафта</w:t>
      </w:r>
      <w:r w:rsidRPr="006849DF">
        <w:rPr>
          <w:rFonts w:ascii="Times New Roman" w:hAnsi="Times New Roman" w:cs="Times New Roman"/>
          <w:sz w:val="24"/>
          <w:szCs w:val="24"/>
        </w:rPr>
        <w:t xml:space="preserve"> делятся на три основные группы </w:t>
      </w:r>
      <w:r w:rsidRPr="006849DF">
        <w:rPr>
          <w:rFonts w:ascii="Times New Roman" w:hAnsi="Times New Roman" w:cs="Times New Roman"/>
          <w:color w:val="FF0000"/>
          <w:sz w:val="24"/>
          <w:szCs w:val="24"/>
        </w:rPr>
        <w:t>[</w:t>
      </w:r>
      <w:r w:rsidRPr="006849DF">
        <w:rPr>
          <w:rFonts w:ascii="Times New Roman" w:hAnsi="Times New Roman" w:cs="Times New Roman"/>
          <w:b/>
          <w:color w:val="FF0000"/>
          <w:sz w:val="24"/>
          <w:szCs w:val="24"/>
        </w:rPr>
        <w:t>5</w:t>
      </w:r>
      <w:r w:rsidRPr="006849DF">
        <w:rPr>
          <w:rFonts w:ascii="Times New Roman" w:hAnsi="Times New Roman" w:cs="Times New Roman"/>
          <w:color w:val="FF0000"/>
          <w:sz w:val="24"/>
          <w:szCs w:val="24"/>
        </w:rPr>
        <w:t>]</w:t>
      </w:r>
      <w:r w:rsidRPr="006849DF">
        <w:rPr>
          <w:rFonts w:ascii="Times New Roman" w:hAnsi="Times New Roman" w:cs="Times New Roman"/>
          <w:sz w:val="24"/>
          <w:szCs w:val="24"/>
        </w:rPr>
        <w:t>.</w:t>
      </w:r>
    </w:p>
    <w:p w14:paraId="3C738F1C" w14:textId="77777777" w:rsidR="00DC179B" w:rsidRPr="004B5D09" w:rsidRDefault="00DC179B" w:rsidP="00D72A1C">
      <w:pPr>
        <w:spacing w:after="120" w:line="25" w:lineRule="atLeast"/>
        <w:ind w:firstLine="567"/>
        <w:jc w:val="both"/>
        <w:rPr>
          <w:rFonts w:ascii="Times New Roman" w:hAnsi="Times New Roman" w:cs="Times New Roman"/>
          <w:sz w:val="24"/>
          <w:szCs w:val="24"/>
        </w:rPr>
      </w:pPr>
      <w:r w:rsidRPr="004B5D09">
        <w:rPr>
          <w:rFonts w:ascii="Times New Roman" w:hAnsi="Times New Roman" w:cs="Times New Roman"/>
          <w:sz w:val="24"/>
          <w:szCs w:val="24"/>
        </w:rPr>
        <w:t xml:space="preserve">[5] – 2005 – [С] </w:t>
      </w:r>
      <w:r w:rsidRPr="006849DF">
        <w:rPr>
          <w:rFonts w:ascii="Times New Roman" w:hAnsi="Times New Roman" w:cs="Times New Roman"/>
          <w:sz w:val="24"/>
          <w:szCs w:val="24"/>
          <w:lang w:val="en-US"/>
        </w:rPr>
        <w:t>Terrain</w:t>
      </w:r>
      <w:r w:rsidRPr="004B5D09">
        <w:rPr>
          <w:rFonts w:ascii="Times New Roman" w:hAnsi="Times New Roman" w:cs="Times New Roman"/>
          <w:sz w:val="24"/>
          <w:szCs w:val="24"/>
        </w:rPr>
        <w:t xml:space="preserve"> </w:t>
      </w:r>
      <w:r w:rsidRPr="006849DF">
        <w:rPr>
          <w:rFonts w:ascii="Times New Roman" w:hAnsi="Times New Roman" w:cs="Times New Roman"/>
          <w:sz w:val="24"/>
          <w:szCs w:val="24"/>
          <w:lang w:val="en-US"/>
        </w:rPr>
        <w:t>Generation</w:t>
      </w:r>
      <w:r w:rsidRPr="004B5D09">
        <w:rPr>
          <w:rFonts w:ascii="Times New Roman" w:hAnsi="Times New Roman" w:cs="Times New Roman"/>
          <w:sz w:val="24"/>
          <w:szCs w:val="24"/>
        </w:rPr>
        <w:t xml:space="preserve"> </w:t>
      </w:r>
      <w:r w:rsidRPr="006849DF">
        <w:rPr>
          <w:rFonts w:ascii="Times New Roman" w:hAnsi="Times New Roman" w:cs="Times New Roman"/>
          <w:sz w:val="24"/>
          <w:szCs w:val="24"/>
          <w:lang w:val="en-US"/>
        </w:rPr>
        <w:t>Using</w:t>
      </w:r>
      <w:r w:rsidRPr="004B5D09">
        <w:rPr>
          <w:rFonts w:ascii="Times New Roman" w:hAnsi="Times New Roman" w:cs="Times New Roman"/>
          <w:sz w:val="24"/>
          <w:szCs w:val="24"/>
        </w:rPr>
        <w:t xml:space="preserve"> </w:t>
      </w:r>
      <w:r w:rsidRPr="006849DF">
        <w:rPr>
          <w:rFonts w:ascii="Times New Roman" w:hAnsi="Times New Roman" w:cs="Times New Roman"/>
          <w:sz w:val="24"/>
          <w:szCs w:val="24"/>
          <w:lang w:val="en-US"/>
        </w:rPr>
        <w:t>Genetic</w:t>
      </w:r>
      <w:r w:rsidRPr="004B5D09">
        <w:rPr>
          <w:rFonts w:ascii="Times New Roman" w:hAnsi="Times New Roman" w:cs="Times New Roman"/>
          <w:sz w:val="24"/>
          <w:szCs w:val="24"/>
        </w:rPr>
        <w:t xml:space="preserve"> </w:t>
      </w:r>
      <w:r w:rsidRPr="006849DF">
        <w:rPr>
          <w:rFonts w:ascii="Times New Roman" w:hAnsi="Times New Roman" w:cs="Times New Roman"/>
          <w:sz w:val="24"/>
          <w:szCs w:val="24"/>
          <w:lang w:val="en-US"/>
        </w:rPr>
        <w:t>Algorithms</w:t>
      </w:r>
      <w:r w:rsidRPr="004B5D09">
        <w:rPr>
          <w:rFonts w:ascii="Times New Roman" w:hAnsi="Times New Roman" w:cs="Times New Roman"/>
          <w:sz w:val="24"/>
          <w:szCs w:val="24"/>
        </w:rPr>
        <w:t>.</w:t>
      </w:r>
    </w:p>
    <w:p w14:paraId="3845FA5E" w14:textId="77777777" w:rsidR="00BC30BF" w:rsidRPr="006849DF" w:rsidRDefault="00BC30BF" w:rsidP="00D72A1C">
      <w:pPr>
        <w:spacing w:after="120" w:line="25" w:lineRule="atLeast"/>
        <w:ind w:firstLine="709"/>
        <w:jc w:val="both"/>
        <w:rPr>
          <w:rFonts w:ascii="Times New Roman" w:hAnsi="Times New Roman" w:cs="Times New Roman"/>
          <w:sz w:val="24"/>
          <w:szCs w:val="24"/>
        </w:rPr>
      </w:pPr>
      <w:r w:rsidRPr="006849DF">
        <w:rPr>
          <w:rFonts w:ascii="Times New Roman" w:hAnsi="Times New Roman" w:cs="Times New Roman"/>
          <w:sz w:val="24"/>
          <w:szCs w:val="24"/>
        </w:rPr>
        <w:t>В первую группу входит создание рельефа путем «рисования»</w:t>
      </w:r>
      <w:r w:rsidR="00BA59F8" w:rsidRPr="00BA59F8">
        <w:rPr>
          <w:rFonts w:ascii="Times New Roman" w:hAnsi="Times New Roman" w:cs="Times New Roman"/>
          <w:sz w:val="24"/>
          <w:szCs w:val="24"/>
        </w:rPr>
        <w:t xml:space="preserve"> </w:t>
      </w:r>
      <w:r w:rsidR="00BA59F8">
        <w:rPr>
          <w:rFonts w:ascii="Times New Roman" w:hAnsi="Times New Roman" w:cs="Times New Roman"/>
          <w:sz w:val="24"/>
          <w:szCs w:val="24"/>
        </w:rPr>
        <w:t>(</w:t>
      </w:r>
      <w:r w:rsidR="00BA59F8">
        <w:rPr>
          <w:rFonts w:ascii="Times New Roman" w:hAnsi="Times New Roman" w:cs="Times New Roman"/>
          <w:sz w:val="24"/>
          <w:szCs w:val="24"/>
          <w:lang w:val="en-US"/>
        </w:rPr>
        <w:t>sketching</w:t>
      </w:r>
      <w:r w:rsidR="00BA59F8" w:rsidRPr="00BA59F8">
        <w:rPr>
          <w:rFonts w:ascii="Times New Roman" w:hAnsi="Times New Roman" w:cs="Times New Roman"/>
          <w:sz w:val="24"/>
          <w:szCs w:val="24"/>
        </w:rPr>
        <w:t>)</w:t>
      </w:r>
      <w:r w:rsidRPr="006849DF">
        <w:rPr>
          <w:rFonts w:ascii="Times New Roman" w:hAnsi="Times New Roman" w:cs="Times New Roman"/>
          <w:sz w:val="24"/>
          <w:szCs w:val="24"/>
        </w:rPr>
        <w:t xml:space="preserve">. Для этих целей используются растровые графические редакторы, такие как </w:t>
      </w:r>
      <w:proofErr w:type="spellStart"/>
      <w:r w:rsidRPr="006849DF">
        <w:rPr>
          <w:rFonts w:ascii="Times New Roman" w:hAnsi="Times New Roman" w:cs="Times New Roman"/>
          <w:sz w:val="24"/>
          <w:szCs w:val="24"/>
        </w:rPr>
        <w:t>Photosho</w:t>
      </w:r>
      <w:proofErr w:type="spellEnd"/>
      <w:r w:rsidRPr="006849DF">
        <w:rPr>
          <w:rFonts w:ascii="Times New Roman" w:hAnsi="Times New Roman" w:cs="Times New Roman"/>
          <w:sz w:val="24"/>
          <w:szCs w:val="24"/>
          <w:lang w:val="en-US"/>
        </w:rPr>
        <w:t>p</w:t>
      </w:r>
      <w:r w:rsidRPr="006849DF">
        <w:rPr>
          <w:rFonts w:ascii="Times New Roman" w:hAnsi="Times New Roman" w:cs="Times New Roman"/>
          <w:sz w:val="24"/>
          <w:szCs w:val="24"/>
        </w:rPr>
        <w:t xml:space="preserve">, которые с </w:t>
      </w:r>
      <w:r w:rsidRPr="006849DF">
        <w:rPr>
          <w:rFonts w:ascii="Times New Roman" w:hAnsi="Times New Roman" w:cs="Times New Roman"/>
          <w:sz w:val="24"/>
          <w:szCs w:val="24"/>
        </w:rPr>
        <w:lastRenderedPageBreak/>
        <w:t xml:space="preserve">помощью различных </w:t>
      </w:r>
      <w:r w:rsidR="00BA59F8">
        <w:rPr>
          <w:rFonts w:ascii="Times New Roman" w:hAnsi="Times New Roman" w:cs="Times New Roman"/>
          <w:sz w:val="24"/>
          <w:szCs w:val="24"/>
        </w:rPr>
        <w:t>инструментов (</w:t>
      </w:r>
      <w:r w:rsidRPr="006849DF">
        <w:rPr>
          <w:rFonts w:ascii="Times New Roman" w:hAnsi="Times New Roman" w:cs="Times New Roman"/>
          <w:sz w:val="24"/>
          <w:szCs w:val="24"/>
        </w:rPr>
        <w:t>кистей и фильтров</w:t>
      </w:r>
      <w:r w:rsidR="00BA59F8">
        <w:rPr>
          <w:rFonts w:ascii="Times New Roman" w:hAnsi="Times New Roman" w:cs="Times New Roman"/>
          <w:sz w:val="24"/>
          <w:szCs w:val="24"/>
        </w:rPr>
        <w:t>)</w:t>
      </w:r>
      <w:r w:rsidRPr="006849DF">
        <w:rPr>
          <w:rFonts w:ascii="Times New Roman" w:hAnsi="Times New Roman" w:cs="Times New Roman"/>
          <w:sz w:val="24"/>
          <w:szCs w:val="24"/>
        </w:rPr>
        <w:t xml:space="preserve"> позволяют сформировать текстуру в градациях серого. Полученное изображение представляет собой карту высот, где абсолютно белый цвет </w:t>
      </w:r>
      <w:r w:rsidR="00BA59F8">
        <w:rPr>
          <w:rFonts w:ascii="Times New Roman" w:hAnsi="Times New Roman" w:cs="Times New Roman"/>
          <w:sz w:val="24"/>
          <w:szCs w:val="24"/>
        </w:rPr>
        <w:t xml:space="preserve">соответствует самой высокой точке </w:t>
      </w:r>
      <w:r w:rsidRPr="006849DF">
        <w:rPr>
          <w:rFonts w:ascii="Times New Roman" w:hAnsi="Times New Roman" w:cs="Times New Roman"/>
          <w:sz w:val="24"/>
          <w:szCs w:val="24"/>
        </w:rPr>
        <w:t>на карте со значением «1»</w:t>
      </w:r>
      <w:r w:rsidR="00BA59F8">
        <w:rPr>
          <w:rFonts w:ascii="Times New Roman" w:hAnsi="Times New Roman" w:cs="Times New Roman"/>
          <w:sz w:val="24"/>
          <w:szCs w:val="24"/>
        </w:rPr>
        <w:t>,</w:t>
      </w:r>
      <w:r w:rsidRPr="006849DF">
        <w:rPr>
          <w:rFonts w:ascii="Times New Roman" w:hAnsi="Times New Roman" w:cs="Times New Roman"/>
          <w:sz w:val="24"/>
          <w:szCs w:val="24"/>
        </w:rPr>
        <w:t xml:space="preserve"> </w:t>
      </w:r>
      <w:r w:rsidR="00BA59F8">
        <w:rPr>
          <w:rFonts w:ascii="Times New Roman" w:hAnsi="Times New Roman" w:cs="Times New Roman"/>
          <w:sz w:val="24"/>
          <w:szCs w:val="24"/>
        </w:rPr>
        <w:t xml:space="preserve">а абсолютно черный – самой низкой </w:t>
      </w:r>
      <w:r w:rsidRPr="006849DF">
        <w:rPr>
          <w:rFonts w:ascii="Times New Roman" w:hAnsi="Times New Roman" w:cs="Times New Roman"/>
          <w:sz w:val="24"/>
          <w:szCs w:val="24"/>
        </w:rPr>
        <w:t>со значением «0». Такую текстуру можно загрузить в какую-либо среду разработки 3</w:t>
      </w:r>
      <w:r w:rsidRPr="006849DF">
        <w:rPr>
          <w:rFonts w:ascii="Times New Roman" w:hAnsi="Times New Roman" w:cs="Times New Roman"/>
          <w:sz w:val="24"/>
          <w:szCs w:val="24"/>
          <w:lang w:val="en-US"/>
        </w:rPr>
        <w:t>D</w:t>
      </w:r>
      <w:r w:rsidRPr="006849DF">
        <w:rPr>
          <w:rFonts w:ascii="Times New Roman" w:hAnsi="Times New Roman" w:cs="Times New Roman"/>
          <w:sz w:val="24"/>
          <w:szCs w:val="24"/>
        </w:rPr>
        <w:t>-приложений (</w:t>
      </w:r>
      <w:r w:rsidRPr="006849DF">
        <w:rPr>
          <w:rFonts w:ascii="Times New Roman" w:hAnsi="Times New Roman" w:cs="Times New Roman"/>
          <w:sz w:val="24"/>
          <w:szCs w:val="24"/>
          <w:lang w:val="en-US"/>
        </w:rPr>
        <w:t>Unity</w:t>
      </w:r>
      <w:r w:rsidR="00BA59F8">
        <w:rPr>
          <w:rFonts w:ascii="Times New Roman" w:hAnsi="Times New Roman" w:cs="Times New Roman"/>
          <w:sz w:val="24"/>
          <w:szCs w:val="24"/>
        </w:rPr>
        <w:t xml:space="preserve"> </w:t>
      </w:r>
      <w:r w:rsidR="00BA59F8" w:rsidRPr="00BA59F8">
        <w:rPr>
          <w:rFonts w:ascii="Times New Roman" w:hAnsi="Times New Roman" w:cs="Times New Roman"/>
          <w:sz w:val="24"/>
          <w:szCs w:val="24"/>
        </w:rPr>
        <w:t>[</w:t>
      </w:r>
      <w:r w:rsidR="00BA59F8">
        <w:rPr>
          <w:rFonts w:ascii="Times New Roman" w:hAnsi="Times New Roman" w:cs="Times New Roman"/>
          <w:sz w:val="24"/>
          <w:szCs w:val="24"/>
        </w:rPr>
        <w:t>ссылка</w:t>
      </w:r>
      <w:r w:rsidR="00BA59F8" w:rsidRPr="00BA59F8">
        <w:rPr>
          <w:rFonts w:ascii="Times New Roman" w:hAnsi="Times New Roman" w:cs="Times New Roman"/>
          <w:sz w:val="24"/>
          <w:szCs w:val="24"/>
        </w:rPr>
        <w:t>]</w:t>
      </w:r>
      <w:r w:rsidRPr="006849DF">
        <w:rPr>
          <w:rFonts w:ascii="Times New Roman" w:hAnsi="Times New Roman" w:cs="Times New Roman"/>
          <w:sz w:val="24"/>
          <w:szCs w:val="24"/>
        </w:rPr>
        <w:t xml:space="preserve">, </w:t>
      </w:r>
      <w:r w:rsidRPr="006849DF">
        <w:rPr>
          <w:rFonts w:ascii="Times New Roman" w:hAnsi="Times New Roman" w:cs="Times New Roman"/>
          <w:sz w:val="24"/>
          <w:szCs w:val="24"/>
          <w:lang w:val="en-US"/>
        </w:rPr>
        <w:t>Unreal</w:t>
      </w:r>
      <w:r w:rsidRPr="006849DF">
        <w:rPr>
          <w:rFonts w:ascii="Times New Roman" w:hAnsi="Times New Roman" w:cs="Times New Roman"/>
          <w:sz w:val="24"/>
          <w:szCs w:val="24"/>
        </w:rPr>
        <w:t xml:space="preserve"> </w:t>
      </w:r>
      <w:r w:rsidRPr="006849DF">
        <w:rPr>
          <w:rFonts w:ascii="Times New Roman" w:hAnsi="Times New Roman" w:cs="Times New Roman"/>
          <w:sz w:val="24"/>
          <w:szCs w:val="24"/>
          <w:lang w:val="en-US"/>
        </w:rPr>
        <w:t>Engine</w:t>
      </w:r>
      <w:r w:rsidR="00BA59F8">
        <w:rPr>
          <w:rFonts w:ascii="Times New Roman" w:hAnsi="Times New Roman" w:cs="Times New Roman"/>
          <w:sz w:val="24"/>
          <w:szCs w:val="24"/>
        </w:rPr>
        <w:t xml:space="preserve"> </w:t>
      </w:r>
      <w:r w:rsidR="00BA59F8" w:rsidRPr="00BA59F8">
        <w:rPr>
          <w:rFonts w:ascii="Times New Roman" w:hAnsi="Times New Roman" w:cs="Times New Roman"/>
          <w:sz w:val="24"/>
          <w:szCs w:val="24"/>
        </w:rPr>
        <w:t>[</w:t>
      </w:r>
      <w:r w:rsidR="00BA59F8">
        <w:rPr>
          <w:rFonts w:ascii="Times New Roman" w:hAnsi="Times New Roman" w:cs="Times New Roman"/>
          <w:sz w:val="24"/>
          <w:szCs w:val="24"/>
        </w:rPr>
        <w:t>ссылка</w:t>
      </w:r>
      <w:r w:rsidR="00BA59F8" w:rsidRPr="00BA59F8">
        <w:rPr>
          <w:rFonts w:ascii="Times New Roman" w:hAnsi="Times New Roman" w:cs="Times New Roman"/>
          <w:sz w:val="24"/>
          <w:szCs w:val="24"/>
        </w:rPr>
        <w:t>]</w:t>
      </w:r>
      <w:r w:rsidRPr="006849DF">
        <w:rPr>
          <w:rFonts w:ascii="Times New Roman" w:hAnsi="Times New Roman" w:cs="Times New Roman"/>
          <w:sz w:val="24"/>
          <w:szCs w:val="24"/>
        </w:rPr>
        <w:t xml:space="preserve">, </w:t>
      </w:r>
      <w:r w:rsidRPr="006849DF">
        <w:rPr>
          <w:rFonts w:ascii="Times New Roman" w:hAnsi="Times New Roman" w:cs="Times New Roman"/>
          <w:sz w:val="24"/>
          <w:szCs w:val="24"/>
          <w:lang w:val="en-US"/>
        </w:rPr>
        <w:t>Cry</w:t>
      </w:r>
      <w:r w:rsidRPr="006849DF">
        <w:rPr>
          <w:rFonts w:ascii="Times New Roman" w:hAnsi="Times New Roman" w:cs="Times New Roman"/>
          <w:sz w:val="24"/>
          <w:szCs w:val="24"/>
        </w:rPr>
        <w:t xml:space="preserve"> </w:t>
      </w:r>
      <w:r w:rsidRPr="006849DF">
        <w:rPr>
          <w:rFonts w:ascii="Times New Roman" w:hAnsi="Times New Roman" w:cs="Times New Roman"/>
          <w:sz w:val="24"/>
          <w:szCs w:val="24"/>
          <w:lang w:val="en-US"/>
        </w:rPr>
        <w:t>Engine</w:t>
      </w:r>
      <w:r w:rsidR="00BA59F8" w:rsidRPr="00BA59F8">
        <w:rPr>
          <w:rFonts w:ascii="Times New Roman" w:hAnsi="Times New Roman" w:cs="Times New Roman"/>
          <w:sz w:val="24"/>
          <w:szCs w:val="24"/>
        </w:rPr>
        <w:t xml:space="preserve"> [</w:t>
      </w:r>
      <w:r w:rsidR="00BA59F8">
        <w:rPr>
          <w:rFonts w:ascii="Times New Roman" w:hAnsi="Times New Roman" w:cs="Times New Roman"/>
          <w:sz w:val="24"/>
          <w:szCs w:val="24"/>
        </w:rPr>
        <w:t>ссылка</w:t>
      </w:r>
      <w:r w:rsidR="00BA59F8" w:rsidRPr="00BA50D4">
        <w:rPr>
          <w:rFonts w:ascii="Times New Roman" w:hAnsi="Times New Roman" w:cs="Times New Roman"/>
          <w:sz w:val="24"/>
          <w:szCs w:val="24"/>
        </w:rPr>
        <w:t>]</w:t>
      </w:r>
      <w:r w:rsidR="00F55E9A">
        <w:rPr>
          <w:rFonts w:ascii="Times New Roman" w:hAnsi="Times New Roman" w:cs="Times New Roman"/>
          <w:sz w:val="24"/>
          <w:szCs w:val="24"/>
        </w:rPr>
        <w:t xml:space="preserve"> и т.п.</w:t>
      </w:r>
      <w:r w:rsidR="00322D26">
        <w:rPr>
          <w:rFonts w:ascii="Times New Roman" w:hAnsi="Times New Roman" w:cs="Times New Roman"/>
          <w:b/>
          <w:sz w:val="24"/>
          <w:szCs w:val="24"/>
        </w:rPr>
        <w:t>)</w:t>
      </w:r>
      <w:r w:rsidRPr="006849DF">
        <w:rPr>
          <w:rFonts w:ascii="Times New Roman" w:hAnsi="Times New Roman" w:cs="Times New Roman"/>
          <w:sz w:val="24"/>
          <w:szCs w:val="24"/>
        </w:rPr>
        <w:t xml:space="preserve">, и восстановить рельеф по яркости пикселей. Кроме того, </w:t>
      </w:r>
      <w:r w:rsidR="00446CBC">
        <w:rPr>
          <w:rFonts w:ascii="Times New Roman" w:hAnsi="Times New Roman" w:cs="Times New Roman"/>
          <w:sz w:val="24"/>
          <w:szCs w:val="24"/>
        </w:rPr>
        <w:t>подобные</w:t>
      </w:r>
      <w:r w:rsidRPr="006849DF">
        <w:rPr>
          <w:rFonts w:ascii="Times New Roman" w:hAnsi="Times New Roman" w:cs="Times New Roman"/>
          <w:sz w:val="24"/>
          <w:szCs w:val="24"/>
        </w:rPr>
        <w:t xml:space="preserve"> среды пред</w:t>
      </w:r>
      <w:r w:rsidR="00F55E9A">
        <w:rPr>
          <w:rFonts w:ascii="Times New Roman" w:hAnsi="Times New Roman" w:cs="Times New Roman"/>
          <w:sz w:val="24"/>
          <w:szCs w:val="24"/>
        </w:rPr>
        <w:t xml:space="preserve">лагают собственные инструменты </w:t>
      </w:r>
      <w:r w:rsidRPr="006849DF">
        <w:rPr>
          <w:rFonts w:ascii="Times New Roman" w:hAnsi="Times New Roman" w:cs="Times New Roman"/>
          <w:sz w:val="24"/>
          <w:szCs w:val="24"/>
        </w:rPr>
        <w:t>по изменению 3</w:t>
      </w:r>
      <w:r w:rsidRPr="006849DF">
        <w:rPr>
          <w:rFonts w:ascii="Times New Roman" w:hAnsi="Times New Roman" w:cs="Times New Roman"/>
          <w:sz w:val="24"/>
          <w:szCs w:val="24"/>
          <w:lang w:val="en-US"/>
        </w:rPr>
        <w:t>d</w:t>
      </w:r>
      <w:r w:rsidRPr="006849DF">
        <w:rPr>
          <w:rFonts w:ascii="Times New Roman" w:hAnsi="Times New Roman" w:cs="Times New Roman"/>
          <w:sz w:val="24"/>
          <w:szCs w:val="24"/>
        </w:rPr>
        <w:t>-моделей</w:t>
      </w:r>
      <w:r w:rsidR="00BA50D4">
        <w:rPr>
          <w:rFonts w:ascii="Times New Roman" w:hAnsi="Times New Roman" w:cs="Times New Roman"/>
          <w:sz w:val="24"/>
          <w:szCs w:val="24"/>
        </w:rPr>
        <w:t xml:space="preserve"> рельефа в интерактивном режиме</w:t>
      </w:r>
      <w:r w:rsidR="00BA45D7">
        <w:rPr>
          <w:rFonts w:ascii="Times New Roman" w:hAnsi="Times New Roman" w:cs="Times New Roman"/>
          <w:sz w:val="24"/>
          <w:szCs w:val="24"/>
        </w:rPr>
        <w:t xml:space="preserve">. Данный подход к созданию </w:t>
      </w:r>
      <w:r w:rsidRPr="006849DF">
        <w:rPr>
          <w:rFonts w:ascii="Times New Roman" w:hAnsi="Times New Roman" w:cs="Times New Roman"/>
          <w:sz w:val="24"/>
          <w:szCs w:val="24"/>
        </w:rPr>
        <w:t xml:space="preserve">трехмерных моделей ландшафтов обеспечивает разнообразие и реалистичность картинки, позволяет провести проработку особенностей и деталей рельефа с желаемой точностью, но занимает в разы больше времени по сравнению </w:t>
      </w:r>
      <w:del w:id="10" w:author="eugeneai" w:date="2019-02-06T20:21:00Z">
        <w:r w:rsidRPr="006849DF" w:rsidDel="00FC3779">
          <w:rPr>
            <w:rFonts w:ascii="Times New Roman" w:hAnsi="Times New Roman" w:cs="Times New Roman"/>
            <w:sz w:val="24"/>
            <w:szCs w:val="24"/>
          </w:rPr>
          <w:delText xml:space="preserve">с </w:delText>
        </w:r>
      </w:del>
      <w:del w:id="11" w:author="eugeneai" w:date="2019-02-06T20:20:00Z">
        <w:r w:rsidRPr="006849DF" w:rsidDel="00FC3779">
          <w:rPr>
            <w:rFonts w:ascii="Times New Roman" w:hAnsi="Times New Roman" w:cs="Times New Roman"/>
            <w:sz w:val="24"/>
            <w:szCs w:val="24"/>
          </w:rPr>
          <w:delText xml:space="preserve">остальными </w:delText>
        </w:r>
      </w:del>
      <w:del w:id="12" w:author="eugeneai" w:date="2019-02-06T20:21:00Z">
        <w:r w:rsidRPr="006849DF" w:rsidDel="00FC3779">
          <w:rPr>
            <w:rFonts w:ascii="Times New Roman" w:hAnsi="Times New Roman" w:cs="Times New Roman"/>
            <w:sz w:val="24"/>
            <w:szCs w:val="24"/>
          </w:rPr>
          <w:delText>способами</w:delText>
        </w:r>
      </w:del>
      <w:ins w:id="13" w:author="eugeneai" w:date="2019-02-06T20:21:00Z">
        <w:r w:rsidR="00FC3779" w:rsidRPr="006849DF">
          <w:rPr>
            <w:rFonts w:ascii="Times New Roman" w:hAnsi="Times New Roman" w:cs="Times New Roman"/>
            <w:sz w:val="24"/>
            <w:szCs w:val="24"/>
          </w:rPr>
          <w:t>с</w:t>
        </w:r>
        <w:r w:rsidR="00FC3779">
          <w:rPr>
            <w:rFonts w:ascii="Times New Roman" w:hAnsi="Times New Roman" w:cs="Times New Roman"/>
            <w:sz w:val="24"/>
            <w:szCs w:val="24"/>
          </w:rPr>
          <w:t>о</w:t>
        </w:r>
        <w:r w:rsidR="00FC3779" w:rsidRPr="006849DF">
          <w:rPr>
            <w:rFonts w:ascii="Times New Roman" w:hAnsi="Times New Roman" w:cs="Times New Roman"/>
            <w:sz w:val="24"/>
            <w:szCs w:val="24"/>
          </w:rPr>
          <w:t xml:space="preserve"> способами</w:t>
        </w:r>
        <w:r w:rsidR="00FC3779">
          <w:rPr>
            <w:rFonts w:ascii="Times New Roman" w:hAnsi="Times New Roman" w:cs="Times New Roman"/>
            <w:sz w:val="24"/>
            <w:szCs w:val="24"/>
          </w:rPr>
          <w:t>, основанными на автоматизации…</w:t>
        </w:r>
      </w:ins>
      <w:r w:rsidRPr="006849DF">
        <w:rPr>
          <w:rFonts w:ascii="Times New Roman" w:hAnsi="Times New Roman" w:cs="Times New Roman"/>
          <w:sz w:val="24"/>
          <w:szCs w:val="24"/>
        </w:rPr>
        <w:t xml:space="preserve">. </w:t>
      </w:r>
      <w:commentRangeStart w:id="14"/>
      <w:r w:rsidRPr="006849DF">
        <w:rPr>
          <w:rFonts w:ascii="Times New Roman" w:hAnsi="Times New Roman" w:cs="Times New Roman"/>
          <w:sz w:val="24"/>
          <w:szCs w:val="24"/>
        </w:rPr>
        <w:t xml:space="preserve">В тех случаях, когда создание рельефа является второстепенной задачей, </w:t>
      </w:r>
      <w:r w:rsidR="00C2169D">
        <w:rPr>
          <w:rFonts w:ascii="Times New Roman" w:hAnsi="Times New Roman" w:cs="Times New Roman"/>
          <w:sz w:val="24"/>
          <w:szCs w:val="24"/>
        </w:rPr>
        <w:t>подход на основе «рисования</w:t>
      </w:r>
      <w:r w:rsidRPr="006849DF">
        <w:rPr>
          <w:rFonts w:ascii="Times New Roman" w:hAnsi="Times New Roman" w:cs="Times New Roman"/>
          <w:sz w:val="24"/>
          <w:szCs w:val="24"/>
        </w:rPr>
        <w:t xml:space="preserve">» является неэффективным и </w:t>
      </w:r>
      <w:proofErr w:type="spellStart"/>
      <w:r w:rsidRPr="006849DF">
        <w:rPr>
          <w:rFonts w:ascii="Times New Roman" w:hAnsi="Times New Roman" w:cs="Times New Roman"/>
          <w:sz w:val="24"/>
          <w:szCs w:val="24"/>
        </w:rPr>
        <w:t>трудозатратным</w:t>
      </w:r>
      <w:proofErr w:type="spellEnd"/>
      <w:r w:rsidRPr="006849DF">
        <w:rPr>
          <w:rFonts w:ascii="Times New Roman" w:hAnsi="Times New Roman" w:cs="Times New Roman"/>
          <w:sz w:val="24"/>
          <w:szCs w:val="24"/>
        </w:rPr>
        <w:t>.</w:t>
      </w:r>
      <w:commentRangeEnd w:id="14"/>
      <w:r w:rsidR="00FC3779">
        <w:rPr>
          <w:rStyle w:val="a9"/>
        </w:rPr>
        <w:commentReference w:id="14"/>
      </w:r>
    </w:p>
    <w:p w14:paraId="6FA2AFC7" w14:textId="77777777" w:rsidR="00BC30BF" w:rsidRPr="006849DF" w:rsidRDefault="00BC30BF" w:rsidP="00D72A1C">
      <w:pPr>
        <w:spacing w:after="120" w:line="25" w:lineRule="atLeast"/>
        <w:ind w:firstLine="709"/>
        <w:jc w:val="both"/>
        <w:rPr>
          <w:rFonts w:ascii="Times New Roman" w:hAnsi="Times New Roman" w:cs="Times New Roman"/>
          <w:sz w:val="24"/>
          <w:szCs w:val="24"/>
        </w:rPr>
      </w:pPr>
      <w:r w:rsidRPr="006849DF">
        <w:rPr>
          <w:rFonts w:ascii="Times New Roman" w:hAnsi="Times New Roman" w:cs="Times New Roman"/>
          <w:sz w:val="24"/>
          <w:szCs w:val="24"/>
        </w:rPr>
        <w:t xml:space="preserve">Ещё одна группа </w:t>
      </w:r>
      <w:del w:id="15" w:author="eugeneai" w:date="2019-02-06T20:22:00Z">
        <w:r w:rsidRPr="006849DF" w:rsidDel="00FC3779">
          <w:rPr>
            <w:rFonts w:ascii="Times New Roman" w:hAnsi="Times New Roman" w:cs="Times New Roman"/>
            <w:sz w:val="24"/>
            <w:szCs w:val="24"/>
          </w:rPr>
          <w:delText xml:space="preserve">способов </w:delText>
        </w:r>
      </w:del>
      <w:ins w:id="16" w:author="eugeneai" w:date="2019-02-06T20:22:00Z">
        <w:r w:rsidR="00FC3779">
          <w:rPr>
            <w:rFonts w:ascii="Times New Roman" w:hAnsi="Times New Roman" w:cs="Times New Roman"/>
            <w:sz w:val="24"/>
            <w:szCs w:val="24"/>
          </w:rPr>
          <w:t>методик</w:t>
        </w:r>
        <w:r w:rsidR="00FC3779" w:rsidRPr="006849DF">
          <w:rPr>
            <w:rFonts w:ascii="Times New Roman" w:hAnsi="Times New Roman" w:cs="Times New Roman"/>
            <w:sz w:val="24"/>
            <w:szCs w:val="24"/>
          </w:rPr>
          <w:t xml:space="preserve"> </w:t>
        </w:r>
      </w:ins>
      <w:r w:rsidRPr="006849DF">
        <w:rPr>
          <w:rFonts w:ascii="Times New Roman" w:hAnsi="Times New Roman" w:cs="Times New Roman"/>
          <w:sz w:val="24"/>
          <w:szCs w:val="24"/>
        </w:rPr>
        <w:t xml:space="preserve">формирования виртуальных ландшафтов заключается в воссоздании карты высот по реальным снимкам или данным гидрографических промеров. Подобные модели предоставляют возможности по исследованию реальных физических процессов (течений, динамики изменения русел и пойм рек и другого) </w:t>
      </w:r>
      <w:r w:rsidRPr="006849DF">
        <w:rPr>
          <w:rFonts w:ascii="Times New Roman" w:hAnsi="Times New Roman" w:cs="Times New Roman"/>
          <w:color w:val="FF0000"/>
          <w:sz w:val="24"/>
          <w:szCs w:val="24"/>
        </w:rPr>
        <w:t>[ссылка на статью про подобное моделирование дна моря]</w:t>
      </w:r>
      <w:r w:rsidRPr="006849DF">
        <w:rPr>
          <w:rFonts w:ascii="Times New Roman" w:hAnsi="Times New Roman" w:cs="Times New Roman"/>
          <w:sz w:val="24"/>
          <w:szCs w:val="24"/>
        </w:rPr>
        <w:t xml:space="preserve">. </w:t>
      </w:r>
      <w:r w:rsidR="00E52576">
        <w:rPr>
          <w:rFonts w:ascii="Times New Roman" w:hAnsi="Times New Roman" w:cs="Times New Roman"/>
          <w:sz w:val="24"/>
          <w:szCs w:val="24"/>
        </w:rPr>
        <w:t xml:space="preserve">Данные методы отличаются </w:t>
      </w:r>
      <w:r w:rsidRPr="006849DF">
        <w:rPr>
          <w:rFonts w:ascii="Times New Roman" w:hAnsi="Times New Roman" w:cs="Times New Roman"/>
          <w:sz w:val="24"/>
          <w:szCs w:val="24"/>
        </w:rPr>
        <w:t xml:space="preserve">высокой реалистичностью полученных рельефов, но не обеспечивает необходимого разнообразия, которое требуется при решении </w:t>
      </w:r>
      <w:r w:rsidRPr="00787056">
        <w:rPr>
          <w:rFonts w:ascii="Times New Roman" w:hAnsi="Times New Roman" w:cs="Times New Roman"/>
          <w:sz w:val="24"/>
          <w:szCs w:val="24"/>
          <w:highlight w:val="yellow"/>
        </w:rPr>
        <w:t>некоторых задач</w:t>
      </w:r>
      <w:r w:rsidRPr="006849DF">
        <w:rPr>
          <w:rFonts w:ascii="Times New Roman" w:hAnsi="Times New Roman" w:cs="Times New Roman"/>
          <w:sz w:val="24"/>
          <w:szCs w:val="24"/>
        </w:rPr>
        <w:t xml:space="preserve">. </w:t>
      </w:r>
      <w:del w:id="17" w:author="eugeneai" w:date="2019-02-06T20:22:00Z">
        <w:r w:rsidRPr="006849DF" w:rsidDel="00FC3779">
          <w:rPr>
            <w:rFonts w:ascii="Times New Roman" w:hAnsi="Times New Roman" w:cs="Times New Roman"/>
            <w:sz w:val="24"/>
            <w:szCs w:val="24"/>
          </w:rPr>
          <w:delText>Помимо этого</w:delText>
        </w:r>
      </w:del>
      <w:ins w:id="18" w:author="eugeneai" w:date="2019-02-06T20:22:00Z">
        <w:r w:rsidR="00FC3779" w:rsidRPr="006849DF">
          <w:rPr>
            <w:rFonts w:ascii="Times New Roman" w:hAnsi="Times New Roman" w:cs="Times New Roman"/>
            <w:sz w:val="24"/>
            <w:szCs w:val="24"/>
          </w:rPr>
          <w:t>Помимо этого,</w:t>
        </w:r>
      </w:ins>
      <w:r w:rsidRPr="006849DF">
        <w:rPr>
          <w:rFonts w:ascii="Times New Roman" w:hAnsi="Times New Roman" w:cs="Times New Roman"/>
          <w:sz w:val="24"/>
          <w:szCs w:val="24"/>
        </w:rPr>
        <w:t xml:space="preserve"> иногда возникает необходимость в проведении ручного или алгоритмического анализа снимков</w:t>
      </w:r>
      <w:r w:rsidR="00787056">
        <w:rPr>
          <w:rFonts w:ascii="Times New Roman" w:hAnsi="Times New Roman" w:cs="Times New Roman"/>
          <w:sz w:val="24"/>
          <w:szCs w:val="24"/>
        </w:rPr>
        <w:t xml:space="preserve"> с целью определения </w:t>
      </w:r>
      <w:r w:rsidRPr="006849DF">
        <w:rPr>
          <w:rFonts w:ascii="Times New Roman" w:hAnsi="Times New Roman" w:cs="Times New Roman"/>
          <w:sz w:val="24"/>
          <w:szCs w:val="24"/>
        </w:rPr>
        <w:t xml:space="preserve">типа рельефа (песчаный или каменистый, с </w:t>
      </w:r>
      <w:r w:rsidR="00957ACC">
        <w:rPr>
          <w:rFonts w:ascii="Times New Roman" w:hAnsi="Times New Roman" w:cs="Times New Roman"/>
          <w:sz w:val="24"/>
          <w:szCs w:val="24"/>
        </w:rPr>
        <w:t xml:space="preserve">растительностью или без и т.д.). </w:t>
      </w:r>
      <w:r w:rsidRPr="006849DF">
        <w:rPr>
          <w:rFonts w:ascii="Times New Roman" w:hAnsi="Times New Roman" w:cs="Times New Roman"/>
          <w:sz w:val="24"/>
          <w:szCs w:val="24"/>
        </w:rPr>
        <w:t>Очевидно, что распознавание и классификация снимков усложняется в тех случаях, когда нужно выбрать часть поверхности, которая сочетает в себе два и более типа рельефов.</w:t>
      </w:r>
    </w:p>
    <w:p w14:paraId="4F3E5802" w14:textId="77777777" w:rsidR="00BC30BF" w:rsidRPr="006849DF" w:rsidRDefault="00BC30BF" w:rsidP="00D72A1C">
      <w:pPr>
        <w:spacing w:after="120" w:line="25" w:lineRule="atLeast"/>
        <w:ind w:firstLine="709"/>
        <w:jc w:val="both"/>
        <w:rPr>
          <w:rFonts w:ascii="Times New Roman" w:hAnsi="Times New Roman" w:cs="Times New Roman"/>
          <w:sz w:val="24"/>
          <w:szCs w:val="24"/>
        </w:rPr>
      </w:pPr>
      <w:r w:rsidRPr="006849DF">
        <w:rPr>
          <w:rFonts w:ascii="Times New Roman" w:hAnsi="Times New Roman" w:cs="Times New Roman"/>
          <w:sz w:val="24"/>
          <w:szCs w:val="24"/>
        </w:rPr>
        <w:t xml:space="preserve">Последняя группа способов создания ландшафтов заключается в процедурной генерации карты местности. Генераторы рельефа, в зависимости от поставленных целей, используют различные алгоритмы или их комбинации для получения рельефов нужных типов. </w:t>
      </w:r>
      <w:r w:rsidR="004C50DD">
        <w:rPr>
          <w:rFonts w:ascii="Times New Roman" w:hAnsi="Times New Roman" w:cs="Times New Roman"/>
          <w:sz w:val="24"/>
          <w:szCs w:val="24"/>
        </w:rPr>
        <w:t xml:space="preserve">Применение процедурного подхода позволяет </w:t>
      </w:r>
      <w:r w:rsidRPr="006849DF">
        <w:rPr>
          <w:rFonts w:ascii="Times New Roman" w:hAnsi="Times New Roman" w:cs="Times New Roman"/>
          <w:sz w:val="24"/>
          <w:szCs w:val="24"/>
        </w:rPr>
        <w:t>сократить затраты челов</w:t>
      </w:r>
      <w:r w:rsidR="004C50DD">
        <w:rPr>
          <w:rFonts w:ascii="Times New Roman" w:hAnsi="Times New Roman" w:cs="Times New Roman"/>
          <w:sz w:val="24"/>
          <w:szCs w:val="24"/>
        </w:rPr>
        <w:t>еческих ресурсов, в разы повышае</w:t>
      </w:r>
      <w:r w:rsidRPr="006849DF">
        <w:rPr>
          <w:rFonts w:ascii="Times New Roman" w:hAnsi="Times New Roman" w:cs="Times New Roman"/>
          <w:sz w:val="24"/>
          <w:szCs w:val="24"/>
        </w:rPr>
        <w:t>т скорость</w:t>
      </w:r>
      <w:r w:rsidR="004C50DD">
        <w:rPr>
          <w:rFonts w:ascii="Times New Roman" w:hAnsi="Times New Roman" w:cs="Times New Roman"/>
          <w:sz w:val="24"/>
          <w:szCs w:val="24"/>
        </w:rPr>
        <w:t xml:space="preserve"> создания рельефа</w:t>
      </w:r>
      <w:r w:rsidRPr="006849DF">
        <w:rPr>
          <w:rFonts w:ascii="Times New Roman" w:hAnsi="Times New Roman" w:cs="Times New Roman"/>
          <w:sz w:val="24"/>
          <w:szCs w:val="24"/>
        </w:rPr>
        <w:t>, обеспечивают разнообразие, а также предоставляют возможности по гибкой настройке параметров генерации. Рассмотрим основные алгоритмы процедурной генерации карт высот.</w:t>
      </w:r>
    </w:p>
    <w:p w14:paraId="25C3222A" w14:textId="77777777" w:rsidR="00BC30BF" w:rsidRPr="006849DF" w:rsidRDefault="00BC30BF" w:rsidP="00D72A1C">
      <w:pPr>
        <w:pStyle w:val="a8"/>
        <w:spacing w:before="0" w:beforeAutospacing="0" w:after="120" w:afterAutospacing="0" w:line="25" w:lineRule="atLeast"/>
        <w:ind w:firstLine="709"/>
        <w:jc w:val="both"/>
      </w:pPr>
      <w:r w:rsidRPr="006849DF">
        <w:t xml:space="preserve">1. </w:t>
      </w:r>
      <w:r w:rsidRPr="006849DF">
        <w:rPr>
          <w:i/>
        </w:rPr>
        <w:t>Использование функционального описания</w:t>
      </w:r>
      <w:r w:rsidRPr="006849DF">
        <w:t xml:space="preserve">. </w:t>
      </w:r>
      <w:r w:rsidRPr="006849DF">
        <w:rPr>
          <w:highlight w:val="yellow"/>
        </w:rPr>
        <w:t xml:space="preserve">Идея </w:t>
      </w:r>
      <w:r w:rsidR="00F50D63">
        <w:rPr>
          <w:highlight w:val="yellow"/>
        </w:rPr>
        <w:t xml:space="preserve">алгоритма </w:t>
      </w:r>
      <w:r w:rsidRPr="006849DF">
        <w:rPr>
          <w:highlight w:val="yellow"/>
        </w:rPr>
        <w:t>заключается в</w:t>
      </w:r>
      <w:r w:rsidRPr="006849DF">
        <w:t xml:space="preserve"> представлении трехмерной поверхности рельефа в виде аналитической функции двух переменных – пространственных координат горизонтальной плоскости, – которым ставится в соответствие значение высоты в каждой точке пространства. Основная сложность заключается в создании единой дл</w:t>
      </w:r>
      <w:r w:rsidR="00C75CA6">
        <w:t xml:space="preserve">я всего </w:t>
      </w:r>
      <w:r w:rsidRPr="006849DF">
        <w:t xml:space="preserve">рельефа формулы вида z = f(x, y), которая бы удовлетворяла требованиям к </w:t>
      </w:r>
      <w:r w:rsidR="00C75CA6">
        <w:t xml:space="preserve">его </w:t>
      </w:r>
      <w:r w:rsidRPr="006849DF">
        <w:t>внешнему виду.</w:t>
      </w:r>
    </w:p>
    <w:p w14:paraId="4A026C24" w14:textId="77777777" w:rsidR="00BC30BF" w:rsidRPr="006849DF" w:rsidRDefault="00BC30BF" w:rsidP="00D72A1C">
      <w:pPr>
        <w:pStyle w:val="a8"/>
        <w:spacing w:before="0" w:beforeAutospacing="0" w:after="120" w:afterAutospacing="0" w:line="25" w:lineRule="atLeast"/>
        <w:ind w:firstLine="709"/>
        <w:jc w:val="both"/>
        <w:rPr>
          <w:color w:val="000000"/>
        </w:rPr>
      </w:pPr>
      <w:r w:rsidRPr="006849DF">
        <w:t xml:space="preserve">Частным случаем использования функционального описания является </w:t>
      </w:r>
      <w:proofErr w:type="spellStart"/>
      <w:r w:rsidRPr="006849DF">
        <w:rPr>
          <w:i/>
        </w:rPr>
        <w:t>холмовой</w:t>
      </w:r>
      <w:proofErr w:type="spellEnd"/>
      <w:r w:rsidRPr="006849DF">
        <w:rPr>
          <w:i/>
        </w:rPr>
        <w:t xml:space="preserve"> алгоритм</w:t>
      </w:r>
      <w:r w:rsidRPr="006849DF">
        <w:t xml:space="preserve"> (</w:t>
      </w:r>
      <w:r w:rsidRPr="006849DF">
        <w:rPr>
          <w:i/>
          <w:iCs/>
          <w:color w:val="000000"/>
        </w:rPr>
        <w:t>«</w:t>
      </w:r>
      <w:proofErr w:type="spellStart"/>
      <w:r w:rsidRPr="006849DF">
        <w:rPr>
          <w:i/>
          <w:iCs/>
          <w:color w:val="000000"/>
        </w:rPr>
        <w:t>hill</w:t>
      </w:r>
      <w:proofErr w:type="spellEnd"/>
      <w:r w:rsidRPr="006849DF">
        <w:rPr>
          <w:i/>
          <w:iCs/>
          <w:color w:val="000000"/>
        </w:rPr>
        <w:t xml:space="preserve"> </w:t>
      </w:r>
      <w:proofErr w:type="spellStart"/>
      <w:r w:rsidRPr="006849DF">
        <w:rPr>
          <w:i/>
          <w:iCs/>
          <w:color w:val="000000"/>
        </w:rPr>
        <w:t>rising</w:t>
      </w:r>
      <w:proofErr w:type="spellEnd"/>
      <w:r w:rsidRPr="006849DF">
        <w:rPr>
          <w:i/>
          <w:iCs/>
          <w:color w:val="000000"/>
        </w:rPr>
        <w:t>»</w:t>
      </w:r>
      <w:r w:rsidRPr="006849DF">
        <w:rPr>
          <w:iCs/>
          <w:color w:val="000000"/>
        </w:rPr>
        <w:t xml:space="preserve">): одна его итерация заключается в </w:t>
      </w:r>
      <w:r w:rsidRPr="006849DF">
        <w:rPr>
          <w:color w:val="000000"/>
        </w:rPr>
        <w:t>генерации поверхности вида:</w:t>
      </w:r>
    </w:p>
    <w:p w14:paraId="59FB7479" w14:textId="77777777" w:rsidR="00BC30BF" w:rsidRPr="006849DF" w:rsidRDefault="00BC30BF" w:rsidP="00D72A1C">
      <w:pPr>
        <w:pStyle w:val="a8"/>
        <w:spacing w:before="0" w:beforeAutospacing="0" w:after="120" w:afterAutospacing="0" w:line="25" w:lineRule="atLeast"/>
        <w:jc w:val="both"/>
      </w:pPr>
    </w:p>
    <w:p w14:paraId="1EB0262B" w14:textId="77777777" w:rsidR="00BC30BF" w:rsidRPr="006849DF" w:rsidRDefault="00BC30BF" w:rsidP="00D72A1C">
      <w:pPr>
        <w:pStyle w:val="a8"/>
        <w:spacing w:before="0" w:beforeAutospacing="0" w:after="120" w:afterAutospacing="0" w:line="25" w:lineRule="atLeast"/>
        <w:ind w:firstLine="720"/>
        <w:jc w:val="both"/>
        <w:rPr>
          <w:color w:val="000000"/>
        </w:rPr>
      </w:pPr>
      <w:r w:rsidRPr="006849DF">
        <w:rPr>
          <w:color w:val="000000"/>
        </w:rPr>
        <w:t>z = r</w:t>
      </w:r>
      <w:r w:rsidRPr="006849DF">
        <w:rPr>
          <w:color w:val="000000"/>
          <w:vertAlign w:val="superscript"/>
        </w:rPr>
        <w:t>2</w:t>
      </w:r>
      <w:r w:rsidRPr="006849DF">
        <w:rPr>
          <w:color w:val="000000"/>
        </w:rPr>
        <w:t xml:space="preserve"> – ((x</w:t>
      </w:r>
      <w:r w:rsidRPr="006849DF">
        <w:rPr>
          <w:color w:val="000000"/>
          <w:vertAlign w:val="subscript"/>
        </w:rPr>
        <w:t>2</w:t>
      </w:r>
      <w:r w:rsidRPr="006849DF">
        <w:rPr>
          <w:color w:val="000000"/>
        </w:rPr>
        <w:t xml:space="preserve"> – x</w:t>
      </w:r>
      <w:r w:rsidRPr="006849DF">
        <w:rPr>
          <w:color w:val="000000"/>
          <w:vertAlign w:val="subscript"/>
        </w:rPr>
        <w:t>1</w:t>
      </w:r>
      <w:r w:rsidRPr="006849DF">
        <w:rPr>
          <w:color w:val="000000"/>
        </w:rPr>
        <w:t>)</w:t>
      </w:r>
      <w:r w:rsidRPr="006849DF">
        <w:rPr>
          <w:color w:val="000000"/>
          <w:vertAlign w:val="superscript"/>
        </w:rPr>
        <w:t>2</w:t>
      </w:r>
      <w:r w:rsidRPr="006849DF">
        <w:rPr>
          <w:color w:val="000000"/>
        </w:rPr>
        <w:t xml:space="preserve"> + (y</w:t>
      </w:r>
      <w:r w:rsidRPr="006849DF">
        <w:rPr>
          <w:color w:val="000000"/>
          <w:vertAlign w:val="subscript"/>
        </w:rPr>
        <w:t>2</w:t>
      </w:r>
      <w:r w:rsidRPr="006849DF">
        <w:rPr>
          <w:color w:val="000000"/>
        </w:rPr>
        <w:t xml:space="preserve"> – y</w:t>
      </w:r>
      <w:r w:rsidRPr="006849DF">
        <w:rPr>
          <w:color w:val="000000"/>
          <w:vertAlign w:val="subscript"/>
        </w:rPr>
        <w:t>1</w:t>
      </w:r>
      <w:r w:rsidRPr="006849DF">
        <w:rPr>
          <w:color w:val="000000"/>
        </w:rPr>
        <w:t>)</w:t>
      </w:r>
      <w:r w:rsidRPr="006849DF">
        <w:rPr>
          <w:color w:val="000000"/>
          <w:vertAlign w:val="superscript"/>
        </w:rPr>
        <w:t>2</w:t>
      </w:r>
      <w:r w:rsidRPr="006849DF">
        <w:rPr>
          <w:color w:val="000000"/>
        </w:rPr>
        <w:t>)</w:t>
      </w:r>
      <w:r w:rsidRPr="006849DF">
        <w:rPr>
          <w:rStyle w:val="apple-tab-span"/>
          <w:color w:val="000000"/>
        </w:rPr>
        <w:tab/>
      </w:r>
      <w:r w:rsidRPr="006849DF">
        <w:rPr>
          <w:rStyle w:val="apple-tab-span"/>
          <w:color w:val="000000"/>
        </w:rPr>
        <w:tab/>
      </w:r>
      <w:r w:rsidRPr="006849DF">
        <w:rPr>
          <w:color w:val="000000"/>
        </w:rPr>
        <w:t xml:space="preserve"> </w:t>
      </w:r>
      <w:r w:rsidRPr="006849DF">
        <w:rPr>
          <w:rStyle w:val="apple-tab-span"/>
          <w:color w:val="000000"/>
        </w:rPr>
        <w:tab/>
      </w:r>
      <w:r w:rsidRPr="006849DF">
        <w:rPr>
          <w:rStyle w:val="apple-tab-span"/>
          <w:color w:val="000000"/>
        </w:rPr>
        <w:tab/>
      </w:r>
      <w:r w:rsidRPr="006849DF">
        <w:rPr>
          <w:rStyle w:val="apple-tab-span"/>
          <w:color w:val="000000"/>
        </w:rPr>
        <w:tab/>
      </w:r>
      <w:r w:rsidRPr="006849DF">
        <w:rPr>
          <w:rStyle w:val="apple-tab-span"/>
          <w:color w:val="000000"/>
        </w:rPr>
        <w:tab/>
      </w:r>
      <w:r w:rsidRPr="006849DF">
        <w:rPr>
          <w:rStyle w:val="apple-tab-span"/>
          <w:color w:val="000000"/>
        </w:rPr>
        <w:tab/>
      </w:r>
      <w:r w:rsidRPr="006849DF">
        <w:rPr>
          <w:color w:val="000000"/>
        </w:rPr>
        <w:t>(1),</w:t>
      </w:r>
    </w:p>
    <w:p w14:paraId="66B4FBC9" w14:textId="77777777" w:rsidR="00BC30BF" w:rsidRPr="006849DF" w:rsidRDefault="00BC30BF" w:rsidP="00D72A1C">
      <w:pPr>
        <w:pStyle w:val="a8"/>
        <w:spacing w:before="0" w:beforeAutospacing="0" w:after="120" w:afterAutospacing="0" w:line="25" w:lineRule="atLeast"/>
        <w:ind w:firstLine="720"/>
        <w:jc w:val="both"/>
      </w:pPr>
    </w:p>
    <w:p w14:paraId="482C48C0" w14:textId="77777777" w:rsidR="00BC30BF" w:rsidRPr="006849DF" w:rsidRDefault="00BC30BF" w:rsidP="00D72A1C">
      <w:pPr>
        <w:pStyle w:val="a8"/>
        <w:spacing w:before="0" w:beforeAutospacing="0" w:after="120" w:afterAutospacing="0" w:line="25" w:lineRule="atLeast"/>
        <w:jc w:val="both"/>
      </w:pPr>
      <w:r w:rsidRPr="006849DF">
        <w:rPr>
          <w:color w:val="000000"/>
        </w:rPr>
        <w:t>где (x</w:t>
      </w:r>
      <w:r w:rsidRPr="006849DF">
        <w:rPr>
          <w:color w:val="000000"/>
          <w:vertAlign w:val="subscript"/>
        </w:rPr>
        <w:t>1</w:t>
      </w:r>
      <w:r w:rsidRPr="006849DF">
        <w:rPr>
          <w:color w:val="000000"/>
        </w:rPr>
        <w:t>, y</w:t>
      </w:r>
      <w:r w:rsidRPr="006849DF">
        <w:rPr>
          <w:color w:val="000000"/>
          <w:vertAlign w:val="subscript"/>
        </w:rPr>
        <w:t>1</w:t>
      </w:r>
      <w:r w:rsidRPr="006849DF">
        <w:rPr>
          <w:color w:val="000000"/>
        </w:rPr>
        <w:t>) – текущая точка вычислений, r – радиус холма, (x</w:t>
      </w:r>
      <w:r w:rsidRPr="006849DF">
        <w:rPr>
          <w:color w:val="000000"/>
          <w:vertAlign w:val="subscript"/>
        </w:rPr>
        <w:t>2</w:t>
      </w:r>
      <w:r w:rsidRPr="006849DF">
        <w:rPr>
          <w:color w:val="000000"/>
        </w:rPr>
        <w:t>, y</w:t>
      </w:r>
      <w:r w:rsidRPr="006849DF">
        <w:rPr>
          <w:color w:val="000000"/>
          <w:vertAlign w:val="subscript"/>
        </w:rPr>
        <w:t>2</w:t>
      </w:r>
      <w:r w:rsidRPr="006849DF">
        <w:rPr>
          <w:color w:val="000000"/>
        </w:rPr>
        <w:t>) – вершина холма.</w:t>
      </w:r>
    </w:p>
    <w:p w14:paraId="65EFDBD1" w14:textId="77777777" w:rsidR="00BC30BF" w:rsidRPr="006849DF" w:rsidRDefault="00BC30BF" w:rsidP="006D7F2D">
      <w:pPr>
        <w:pStyle w:val="a8"/>
        <w:spacing w:before="0" w:beforeAutospacing="0" w:after="120" w:afterAutospacing="0" w:line="25" w:lineRule="atLeast"/>
        <w:ind w:firstLine="567"/>
        <w:jc w:val="both"/>
        <w:rPr>
          <w:color w:val="000000"/>
        </w:rPr>
      </w:pPr>
      <w:r w:rsidRPr="006849DF">
        <w:rPr>
          <w:color w:val="000000"/>
        </w:rPr>
        <w:t>Каждая полученная поверхность накладывается на рельеф, сформированный на предыдущем шаге. Таким образом, создание рельефа состоит в генерации и наложении некоторого количества поверхностей вида (1).</w:t>
      </w:r>
    </w:p>
    <w:p w14:paraId="3DD0DA9C" w14:textId="77777777" w:rsidR="00BC30BF" w:rsidRPr="006849DF" w:rsidRDefault="00BC30BF" w:rsidP="00D72A1C">
      <w:pPr>
        <w:pStyle w:val="a8"/>
        <w:spacing w:before="0" w:beforeAutospacing="0" w:after="120" w:afterAutospacing="0" w:line="25" w:lineRule="atLeast"/>
        <w:jc w:val="both"/>
        <w:rPr>
          <w:color w:val="000000"/>
        </w:rPr>
      </w:pPr>
    </w:p>
    <w:p w14:paraId="105F6BEA" w14:textId="77777777" w:rsidR="00BC30BF" w:rsidRPr="006849DF" w:rsidRDefault="00BC30BF" w:rsidP="00D72A1C">
      <w:pPr>
        <w:pStyle w:val="a8"/>
        <w:spacing w:before="0" w:beforeAutospacing="0" w:after="120" w:afterAutospacing="0" w:line="25" w:lineRule="atLeast"/>
        <w:ind w:firstLine="709"/>
        <w:jc w:val="both"/>
        <w:rPr>
          <w:color w:val="000000"/>
        </w:rPr>
      </w:pPr>
      <w:r w:rsidRPr="006849DF">
        <w:lastRenderedPageBreak/>
        <w:t xml:space="preserve">2. </w:t>
      </w:r>
      <w:r w:rsidRPr="006849DF">
        <w:rPr>
          <w:i/>
          <w:iCs/>
          <w:color w:val="000000"/>
        </w:rPr>
        <w:t>Алгоритм смещения точки («</w:t>
      </w:r>
      <w:proofErr w:type="spellStart"/>
      <w:r w:rsidRPr="006849DF">
        <w:rPr>
          <w:i/>
          <w:iCs/>
          <w:color w:val="000000"/>
        </w:rPr>
        <w:t>particle</w:t>
      </w:r>
      <w:proofErr w:type="spellEnd"/>
      <w:r w:rsidRPr="006849DF">
        <w:rPr>
          <w:i/>
          <w:iCs/>
          <w:color w:val="000000"/>
        </w:rPr>
        <w:t xml:space="preserve"> </w:t>
      </w:r>
      <w:proofErr w:type="spellStart"/>
      <w:r w:rsidRPr="006849DF">
        <w:rPr>
          <w:i/>
          <w:iCs/>
          <w:color w:val="000000"/>
        </w:rPr>
        <w:t>deposition</w:t>
      </w:r>
      <w:proofErr w:type="spellEnd"/>
      <w:r w:rsidRPr="006849DF">
        <w:rPr>
          <w:i/>
          <w:iCs/>
          <w:color w:val="000000"/>
        </w:rPr>
        <w:t>»).</w:t>
      </w:r>
      <w:r w:rsidRPr="006849DF">
        <w:rPr>
          <w:color w:val="000000"/>
        </w:rPr>
        <w:t xml:space="preserve"> Основная идея алгоритма заключается в том, чтобы имитировать процесс осыпания «частиц». На рельеф в заданное место </w:t>
      </w:r>
      <w:r w:rsidR="009A06CE">
        <w:rPr>
          <w:color w:val="000000"/>
        </w:rPr>
        <w:t>помещается</w:t>
      </w:r>
      <w:r w:rsidRPr="006849DF">
        <w:rPr>
          <w:color w:val="000000"/>
        </w:rPr>
        <w:t xml:space="preserve"> частица, и если она находится слишком высоко над окружающими частицами, </w:t>
      </w:r>
      <w:r w:rsidR="006A20BD">
        <w:rPr>
          <w:color w:val="000000"/>
        </w:rPr>
        <w:t>то</w:t>
      </w:r>
      <w:r w:rsidRPr="006849DF">
        <w:rPr>
          <w:color w:val="000000"/>
        </w:rPr>
        <w:t xml:space="preserve"> скатывается в случайном направлении. Размер частицы может варьироваться в различных пределах. После использования данного алгоритма </w:t>
      </w:r>
      <w:r w:rsidR="00E62D15">
        <w:rPr>
          <w:color w:val="000000"/>
        </w:rPr>
        <w:t xml:space="preserve">может потребоваться применение сглаживающего </w:t>
      </w:r>
      <w:r w:rsidRPr="006849DF">
        <w:rPr>
          <w:color w:val="000000"/>
        </w:rPr>
        <w:t>фильтр</w:t>
      </w:r>
      <w:r w:rsidR="00E62D15">
        <w:rPr>
          <w:color w:val="000000"/>
        </w:rPr>
        <w:t>а</w:t>
      </w:r>
      <w:r w:rsidRPr="006849DF">
        <w:rPr>
          <w:color w:val="000000"/>
        </w:rPr>
        <w:t>.</w:t>
      </w:r>
    </w:p>
    <w:p w14:paraId="37BBB04C" w14:textId="77777777" w:rsidR="00BC30BF" w:rsidRPr="008540EF" w:rsidRDefault="00BC30BF" w:rsidP="00D72A1C">
      <w:pPr>
        <w:pStyle w:val="a8"/>
        <w:spacing w:before="0" w:beforeAutospacing="0" w:after="120" w:afterAutospacing="0" w:line="25" w:lineRule="atLeast"/>
        <w:ind w:firstLine="709"/>
        <w:jc w:val="both"/>
        <w:rPr>
          <w:color w:val="000000"/>
        </w:rPr>
      </w:pPr>
      <w:r w:rsidRPr="008540EF">
        <w:rPr>
          <w:color w:val="000000"/>
        </w:rPr>
        <w:t>[</w:t>
      </w:r>
      <w:r w:rsidRPr="006849DF">
        <w:rPr>
          <w:color w:val="000000"/>
        </w:rPr>
        <w:t>ССЫЛКИ</w:t>
      </w:r>
      <w:r w:rsidRPr="008540EF">
        <w:rPr>
          <w:color w:val="000000"/>
        </w:rPr>
        <w:t xml:space="preserve"> </w:t>
      </w:r>
      <w:r w:rsidRPr="006849DF">
        <w:rPr>
          <w:color w:val="000000"/>
        </w:rPr>
        <w:t>на</w:t>
      </w:r>
      <w:r w:rsidRPr="008540EF">
        <w:rPr>
          <w:color w:val="000000"/>
        </w:rPr>
        <w:t xml:space="preserve"> 1 </w:t>
      </w:r>
      <w:r w:rsidRPr="006849DF">
        <w:rPr>
          <w:color w:val="000000"/>
        </w:rPr>
        <w:t>и</w:t>
      </w:r>
      <w:r w:rsidRPr="008540EF">
        <w:rPr>
          <w:color w:val="000000"/>
        </w:rPr>
        <w:t xml:space="preserve"> 2 </w:t>
      </w:r>
      <w:r w:rsidRPr="006849DF">
        <w:rPr>
          <w:color w:val="000000"/>
        </w:rPr>
        <w:t>пункты</w:t>
      </w:r>
      <w:r w:rsidRPr="008540EF">
        <w:rPr>
          <w:color w:val="000000"/>
        </w:rPr>
        <w:t>?]</w:t>
      </w:r>
    </w:p>
    <w:p w14:paraId="3667279B" w14:textId="77777777" w:rsidR="00BC30BF" w:rsidRPr="008540EF" w:rsidRDefault="00BC30BF" w:rsidP="00D72A1C">
      <w:pPr>
        <w:pStyle w:val="a8"/>
        <w:spacing w:before="0" w:beforeAutospacing="0" w:after="120" w:afterAutospacing="0" w:line="25" w:lineRule="atLeast"/>
        <w:ind w:firstLine="709"/>
        <w:jc w:val="both"/>
      </w:pPr>
    </w:p>
    <w:p w14:paraId="2E67308A" w14:textId="77777777" w:rsidR="00BC30BF" w:rsidRPr="006849DF" w:rsidRDefault="00BC30BF" w:rsidP="00D72A1C">
      <w:pPr>
        <w:spacing w:after="120" w:line="25" w:lineRule="atLeast"/>
        <w:ind w:firstLine="709"/>
        <w:jc w:val="both"/>
        <w:rPr>
          <w:rFonts w:ascii="Times New Roman" w:eastAsia="Times New Roman" w:hAnsi="Times New Roman" w:cs="Times New Roman"/>
          <w:color w:val="000000"/>
          <w:sz w:val="24"/>
          <w:szCs w:val="24"/>
          <w:lang w:eastAsia="ru-RU"/>
        </w:rPr>
      </w:pPr>
      <w:r w:rsidRPr="00F42D3A">
        <w:rPr>
          <w:rFonts w:ascii="Times New Roman" w:eastAsia="Times New Roman" w:hAnsi="Times New Roman" w:cs="Times New Roman"/>
          <w:i/>
          <w:iCs/>
          <w:color w:val="000000"/>
          <w:sz w:val="24"/>
          <w:szCs w:val="24"/>
          <w:lang w:eastAsia="ru-RU"/>
        </w:rPr>
        <w:t xml:space="preserve">3. </w:t>
      </w:r>
      <w:r w:rsidRPr="006849DF">
        <w:rPr>
          <w:rFonts w:ascii="Times New Roman" w:eastAsia="Times New Roman" w:hAnsi="Times New Roman" w:cs="Times New Roman"/>
          <w:i/>
          <w:iCs/>
          <w:color w:val="000000"/>
          <w:sz w:val="24"/>
          <w:szCs w:val="24"/>
          <w:lang w:eastAsia="ru-RU"/>
        </w:rPr>
        <w:t>Фрактальные</w:t>
      </w:r>
      <w:r w:rsidRPr="00F42D3A">
        <w:rPr>
          <w:rFonts w:ascii="Times New Roman" w:eastAsia="Times New Roman" w:hAnsi="Times New Roman" w:cs="Times New Roman"/>
          <w:i/>
          <w:iCs/>
          <w:color w:val="000000"/>
          <w:sz w:val="24"/>
          <w:szCs w:val="24"/>
          <w:lang w:eastAsia="ru-RU"/>
        </w:rPr>
        <w:t xml:space="preserve"> </w:t>
      </w:r>
      <w:r w:rsidRPr="006849DF">
        <w:rPr>
          <w:rFonts w:ascii="Times New Roman" w:eastAsia="Times New Roman" w:hAnsi="Times New Roman" w:cs="Times New Roman"/>
          <w:i/>
          <w:iCs/>
          <w:color w:val="000000"/>
          <w:sz w:val="24"/>
          <w:szCs w:val="24"/>
          <w:lang w:eastAsia="ru-RU"/>
        </w:rPr>
        <w:t>ландшафты</w:t>
      </w:r>
      <w:r w:rsidRPr="00F42D3A">
        <w:rPr>
          <w:rFonts w:ascii="Times New Roman" w:eastAsia="Times New Roman" w:hAnsi="Times New Roman" w:cs="Times New Roman"/>
          <w:i/>
          <w:iCs/>
          <w:color w:val="000000"/>
          <w:sz w:val="24"/>
          <w:szCs w:val="24"/>
          <w:lang w:eastAsia="ru-RU"/>
        </w:rPr>
        <w:t xml:space="preserve"> </w:t>
      </w:r>
      <w:r w:rsidRPr="00F42D3A">
        <w:rPr>
          <w:rFonts w:ascii="Times New Roman" w:eastAsia="Times New Roman" w:hAnsi="Times New Roman" w:cs="Times New Roman"/>
          <w:color w:val="FF0000"/>
          <w:sz w:val="24"/>
          <w:szCs w:val="24"/>
          <w:lang w:eastAsia="ru-RU"/>
        </w:rPr>
        <w:t>[2012 – [</w:t>
      </w:r>
      <w:r w:rsidRPr="006849DF">
        <w:rPr>
          <w:rFonts w:ascii="Times New Roman" w:eastAsia="Times New Roman" w:hAnsi="Times New Roman" w:cs="Times New Roman"/>
          <w:color w:val="FF0000"/>
          <w:sz w:val="24"/>
          <w:szCs w:val="24"/>
          <w:lang w:val="en-US" w:eastAsia="ru-RU"/>
        </w:rPr>
        <w:t>B</w:t>
      </w:r>
      <w:r w:rsidRPr="00F42D3A">
        <w:rPr>
          <w:rFonts w:ascii="Times New Roman" w:eastAsia="Times New Roman" w:hAnsi="Times New Roman" w:cs="Times New Roman"/>
          <w:color w:val="FF0000"/>
          <w:sz w:val="24"/>
          <w:szCs w:val="24"/>
          <w:lang w:eastAsia="ru-RU"/>
        </w:rPr>
        <w:t>.</w:t>
      </w:r>
      <w:r w:rsidRPr="006849DF">
        <w:rPr>
          <w:rFonts w:ascii="Times New Roman" w:eastAsia="Times New Roman" w:hAnsi="Times New Roman" w:cs="Times New Roman"/>
          <w:color w:val="FF0000"/>
          <w:sz w:val="24"/>
          <w:szCs w:val="24"/>
          <w:lang w:val="en-US" w:eastAsia="ru-RU"/>
        </w:rPr>
        <w:t>T</w:t>
      </w:r>
      <w:r w:rsidRPr="00F42D3A">
        <w:rPr>
          <w:rFonts w:ascii="Times New Roman" w:eastAsia="Times New Roman" w:hAnsi="Times New Roman" w:cs="Times New Roman"/>
          <w:color w:val="FF0000"/>
          <w:sz w:val="24"/>
          <w:szCs w:val="24"/>
          <w:lang w:eastAsia="ru-RU"/>
        </w:rPr>
        <w:t xml:space="preserve">.] </w:t>
      </w:r>
      <w:r w:rsidRPr="006849DF">
        <w:rPr>
          <w:rFonts w:ascii="Times New Roman" w:eastAsia="Times New Roman" w:hAnsi="Times New Roman" w:cs="Times New Roman"/>
          <w:color w:val="FF0000"/>
          <w:sz w:val="24"/>
          <w:szCs w:val="24"/>
          <w:lang w:val="en-US" w:eastAsia="ru-RU"/>
        </w:rPr>
        <w:t>Generation and Visualization of Terrain in Virtual Environment]</w:t>
      </w:r>
      <w:r w:rsidRPr="006849DF">
        <w:rPr>
          <w:rFonts w:ascii="Times New Roman" w:eastAsia="Times New Roman" w:hAnsi="Times New Roman" w:cs="Times New Roman"/>
          <w:i/>
          <w:iCs/>
          <w:color w:val="000000"/>
          <w:sz w:val="24"/>
          <w:szCs w:val="24"/>
          <w:lang w:val="en-US" w:eastAsia="ru-RU"/>
        </w:rPr>
        <w:t>.</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 xml:space="preserve">Поверхность генерируется с использованием стохастического алгоритма, воспроизводящего фрактальное поведение. Многие формы рельефа обладают статистическим </w:t>
      </w:r>
      <w:proofErr w:type="spellStart"/>
      <w:r w:rsidRPr="006849DF">
        <w:rPr>
          <w:rFonts w:ascii="Times New Roman" w:eastAsia="Times New Roman" w:hAnsi="Times New Roman" w:cs="Times New Roman"/>
          <w:color w:val="000000"/>
          <w:sz w:val="24"/>
          <w:szCs w:val="24"/>
          <w:lang w:eastAsia="ru-RU"/>
        </w:rPr>
        <w:t>самоподобием</w:t>
      </w:r>
      <w:proofErr w:type="spellEnd"/>
      <w:r w:rsidRPr="006849DF">
        <w:rPr>
          <w:rFonts w:ascii="Times New Roman" w:eastAsia="Times New Roman" w:hAnsi="Times New Roman" w:cs="Times New Roman"/>
          <w:color w:val="000000"/>
          <w:sz w:val="24"/>
          <w:szCs w:val="24"/>
          <w:lang w:eastAsia="ru-RU"/>
        </w:rPr>
        <w:t xml:space="preserve"> и могут быть представимы с достаточной степенью реалистичности с помощью фракталов. </w:t>
      </w:r>
      <w:r w:rsidRPr="006849DF">
        <w:rPr>
          <w:rFonts w:ascii="Times New Roman" w:eastAsia="Times New Roman" w:hAnsi="Times New Roman" w:cs="Times New Roman"/>
          <w:color w:val="FF0000"/>
          <w:sz w:val="24"/>
          <w:szCs w:val="24"/>
          <w:lang w:eastAsia="ru-RU"/>
        </w:rPr>
        <w:t>[1990 – [С] Язык фракталов]</w:t>
      </w:r>
      <w:r w:rsidRPr="006849DF">
        <w:rPr>
          <w:rFonts w:ascii="Times New Roman" w:eastAsia="Times New Roman" w:hAnsi="Times New Roman" w:cs="Times New Roman"/>
          <w:color w:val="000000"/>
          <w:sz w:val="24"/>
          <w:szCs w:val="24"/>
          <w:lang w:eastAsia="ru-RU"/>
        </w:rPr>
        <w:t xml:space="preserve"> Результат процедуры </w:t>
      </w:r>
      <w:r w:rsidR="000969A6">
        <w:rPr>
          <w:rFonts w:ascii="Times New Roman" w:eastAsia="Times New Roman" w:hAnsi="Times New Roman" w:cs="Times New Roman"/>
          <w:color w:val="000000"/>
          <w:sz w:val="24"/>
          <w:szCs w:val="24"/>
          <w:lang w:eastAsia="ru-RU"/>
        </w:rPr>
        <w:t>г</w:t>
      </w:r>
      <w:r w:rsidRPr="006849DF">
        <w:rPr>
          <w:rFonts w:ascii="Times New Roman" w:eastAsia="Times New Roman" w:hAnsi="Times New Roman" w:cs="Times New Roman"/>
          <w:color w:val="000000"/>
          <w:sz w:val="24"/>
          <w:szCs w:val="24"/>
          <w:lang w:eastAsia="ru-RU"/>
        </w:rPr>
        <w:t>енерации фрактального ландшафта не детерминирован, поверхность случайна, но проявляет в основе своей фрактальное поведение.</w:t>
      </w:r>
    </w:p>
    <w:p w14:paraId="47BDDFB2" w14:textId="77777777" w:rsidR="00BC30BF" w:rsidRPr="006849DF" w:rsidRDefault="00BC30BF" w:rsidP="00D72A1C">
      <w:pPr>
        <w:spacing w:after="120" w:line="25" w:lineRule="atLeast"/>
        <w:ind w:firstLine="709"/>
        <w:jc w:val="both"/>
        <w:rPr>
          <w:rFonts w:ascii="Times New Roman" w:eastAsia="Times New Roman" w:hAnsi="Times New Roman" w:cs="Times New Roman"/>
          <w:color w:val="000000"/>
          <w:sz w:val="24"/>
          <w:szCs w:val="24"/>
          <w:lang w:eastAsia="ru-RU"/>
        </w:rPr>
      </w:pPr>
      <w:r w:rsidRPr="006849DF">
        <w:rPr>
          <w:rFonts w:ascii="Times New Roman" w:eastAsia="Times New Roman" w:hAnsi="Times New Roman" w:cs="Times New Roman"/>
          <w:i/>
          <w:iCs/>
          <w:color w:val="000000"/>
          <w:sz w:val="24"/>
          <w:szCs w:val="24"/>
          <w:lang w:eastAsia="ru-RU"/>
        </w:rPr>
        <w:t>Алгоритм линии разлома («</w:t>
      </w:r>
      <w:r w:rsidRPr="006849DF">
        <w:rPr>
          <w:rFonts w:ascii="Times New Roman" w:eastAsia="Times New Roman" w:hAnsi="Times New Roman" w:cs="Times New Roman"/>
          <w:i/>
          <w:iCs/>
          <w:color w:val="000000"/>
          <w:sz w:val="24"/>
          <w:szCs w:val="24"/>
          <w:lang w:val="en-US" w:eastAsia="ru-RU"/>
        </w:rPr>
        <w:t>fault</w:t>
      </w:r>
      <w:r w:rsidRPr="006849DF">
        <w:rPr>
          <w:rFonts w:ascii="Times New Roman" w:eastAsia="Times New Roman" w:hAnsi="Times New Roman" w:cs="Times New Roman"/>
          <w:i/>
          <w:iCs/>
          <w:color w:val="000000"/>
          <w:sz w:val="24"/>
          <w:szCs w:val="24"/>
          <w:lang w:eastAsia="ru-RU"/>
        </w:rPr>
        <w:t xml:space="preserve"> </w:t>
      </w:r>
      <w:r w:rsidRPr="006849DF">
        <w:rPr>
          <w:rFonts w:ascii="Times New Roman" w:eastAsia="Times New Roman" w:hAnsi="Times New Roman" w:cs="Times New Roman"/>
          <w:i/>
          <w:iCs/>
          <w:color w:val="000000"/>
          <w:sz w:val="24"/>
          <w:szCs w:val="24"/>
          <w:lang w:val="en-US" w:eastAsia="ru-RU"/>
        </w:rPr>
        <w:t>line</w:t>
      </w:r>
      <w:r w:rsidRPr="006849DF">
        <w:rPr>
          <w:rFonts w:ascii="Times New Roman" w:eastAsia="Times New Roman" w:hAnsi="Times New Roman" w:cs="Times New Roman"/>
          <w:i/>
          <w:iCs/>
          <w:color w:val="000000"/>
          <w:sz w:val="24"/>
          <w:szCs w:val="24"/>
          <w:lang w:eastAsia="ru-RU"/>
        </w:rPr>
        <w:t>», «</w:t>
      </w:r>
      <w:r w:rsidRPr="006849DF">
        <w:rPr>
          <w:rFonts w:ascii="Times New Roman" w:eastAsia="Times New Roman" w:hAnsi="Times New Roman" w:cs="Times New Roman"/>
          <w:i/>
          <w:iCs/>
          <w:color w:val="000000"/>
          <w:sz w:val="24"/>
          <w:szCs w:val="24"/>
          <w:lang w:val="en-US" w:eastAsia="ru-RU"/>
        </w:rPr>
        <w:t>fault</w:t>
      </w:r>
      <w:r w:rsidRPr="006849DF">
        <w:rPr>
          <w:rFonts w:ascii="Times New Roman" w:eastAsia="Times New Roman" w:hAnsi="Times New Roman" w:cs="Times New Roman"/>
          <w:i/>
          <w:iCs/>
          <w:color w:val="000000"/>
          <w:sz w:val="24"/>
          <w:szCs w:val="24"/>
          <w:lang w:eastAsia="ru-RU"/>
        </w:rPr>
        <w:t xml:space="preserve"> </w:t>
      </w:r>
      <w:r w:rsidRPr="006849DF">
        <w:rPr>
          <w:rFonts w:ascii="Times New Roman" w:eastAsia="Times New Roman" w:hAnsi="Times New Roman" w:cs="Times New Roman"/>
          <w:i/>
          <w:iCs/>
          <w:color w:val="000000"/>
          <w:sz w:val="24"/>
          <w:szCs w:val="24"/>
          <w:lang w:val="en-US" w:eastAsia="ru-RU"/>
        </w:rPr>
        <w:t>formation</w:t>
      </w:r>
      <w:r w:rsidRPr="006849DF">
        <w:rPr>
          <w:rFonts w:ascii="Times New Roman" w:eastAsia="Times New Roman" w:hAnsi="Times New Roman" w:cs="Times New Roman"/>
          <w:i/>
          <w:iCs/>
          <w:color w:val="000000"/>
          <w:sz w:val="24"/>
          <w:szCs w:val="24"/>
          <w:lang w:eastAsia="ru-RU"/>
        </w:rPr>
        <w:t>»)</w:t>
      </w:r>
      <w:r w:rsidRPr="006849DF">
        <w:rPr>
          <w:rFonts w:ascii="Times New Roman" w:eastAsia="Times New Roman" w:hAnsi="Times New Roman" w:cs="Times New Roman"/>
          <w:color w:val="000000"/>
          <w:sz w:val="24"/>
          <w:szCs w:val="24"/>
          <w:lang w:eastAsia="ru-RU"/>
        </w:rPr>
        <w:t xml:space="preserve">, который является одним из примеров алгоритма генерации фрактального рельефа, заключается в итеративном процессе генерации случайной прямой и дальнейшем увеличении значений высот в одной полуплоскости и уменьшении в другой. Для достижения эффекта сглаженного рельефа необходима постобработка карты высот, например, с помощью фильтра Гаусса. </w:t>
      </w:r>
      <w:r w:rsidRPr="006849DF">
        <w:rPr>
          <w:rFonts w:ascii="Times New Roman" w:eastAsia="Times New Roman" w:hAnsi="Times New Roman" w:cs="Times New Roman"/>
          <w:color w:val="FF0000"/>
          <w:sz w:val="24"/>
          <w:szCs w:val="24"/>
          <w:lang w:eastAsia="ru-RU"/>
        </w:rPr>
        <w:t xml:space="preserve">[2003 – [К] </w:t>
      </w:r>
      <w:proofErr w:type="spellStart"/>
      <w:r w:rsidRPr="006849DF">
        <w:rPr>
          <w:rFonts w:ascii="Times New Roman" w:eastAsia="Times New Roman" w:hAnsi="Times New Roman" w:cs="Times New Roman"/>
          <w:color w:val="FF0000"/>
          <w:sz w:val="24"/>
          <w:szCs w:val="24"/>
          <w:lang w:eastAsia="ru-RU"/>
        </w:rPr>
        <w:t>Focus</w:t>
      </w:r>
      <w:proofErr w:type="spellEnd"/>
      <w:r w:rsidRPr="006849DF">
        <w:rPr>
          <w:rFonts w:ascii="Times New Roman" w:eastAsia="Times New Roman" w:hAnsi="Times New Roman" w:cs="Times New Roman"/>
          <w:color w:val="FF0000"/>
          <w:sz w:val="24"/>
          <w:szCs w:val="24"/>
          <w:lang w:eastAsia="ru-RU"/>
        </w:rPr>
        <w:t xml:space="preserve"> </w:t>
      </w:r>
      <w:proofErr w:type="spellStart"/>
      <w:r w:rsidRPr="006849DF">
        <w:rPr>
          <w:rFonts w:ascii="Times New Roman" w:eastAsia="Times New Roman" w:hAnsi="Times New Roman" w:cs="Times New Roman"/>
          <w:color w:val="FF0000"/>
          <w:sz w:val="24"/>
          <w:szCs w:val="24"/>
          <w:lang w:eastAsia="ru-RU"/>
        </w:rPr>
        <w:t>On</w:t>
      </w:r>
      <w:proofErr w:type="spellEnd"/>
      <w:r w:rsidRPr="006849DF">
        <w:rPr>
          <w:rFonts w:ascii="Times New Roman" w:eastAsia="Times New Roman" w:hAnsi="Times New Roman" w:cs="Times New Roman"/>
          <w:color w:val="FF0000"/>
          <w:sz w:val="24"/>
          <w:szCs w:val="24"/>
          <w:lang w:eastAsia="ru-RU"/>
        </w:rPr>
        <w:t xml:space="preserve"> 3D </w:t>
      </w:r>
      <w:proofErr w:type="spellStart"/>
      <w:r w:rsidRPr="006849DF">
        <w:rPr>
          <w:rFonts w:ascii="Times New Roman" w:eastAsia="Times New Roman" w:hAnsi="Times New Roman" w:cs="Times New Roman"/>
          <w:color w:val="FF0000"/>
          <w:sz w:val="24"/>
          <w:szCs w:val="24"/>
          <w:lang w:eastAsia="ru-RU"/>
        </w:rPr>
        <w:t>Terrain</w:t>
      </w:r>
      <w:proofErr w:type="spellEnd"/>
      <w:r w:rsidRPr="006849DF">
        <w:rPr>
          <w:rFonts w:ascii="Times New Roman" w:eastAsia="Times New Roman" w:hAnsi="Times New Roman" w:cs="Times New Roman"/>
          <w:color w:val="FF0000"/>
          <w:sz w:val="24"/>
          <w:szCs w:val="24"/>
          <w:lang w:eastAsia="ru-RU"/>
        </w:rPr>
        <w:t xml:space="preserve"> </w:t>
      </w:r>
      <w:proofErr w:type="spellStart"/>
      <w:r w:rsidRPr="006849DF">
        <w:rPr>
          <w:rFonts w:ascii="Times New Roman" w:eastAsia="Times New Roman" w:hAnsi="Times New Roman" w:cs="Times New Roman"/>
          <w:color w:val="FF0000"/>
          <w:sz w:val="24"/>
          <w:szCs w:val="24"/>
          <w:lang w:eastAsia="ru-RU"/>
        </w:rPr>
        <w:t>Programming</w:t>
      </w:r>
      <w:proofErr w:type="spellEnd"/>
      <w:r w:rsidRPr="006849DF">
        <w:rPr>
          <w:rFonts w:ascii="Times New Roman" w:eastAsia="Times New Roman" w:hAnsi="Times New Roman" w:cs="Times New Roman"/>
          <w:color w:val="FF0000"/>
          <w:sz w:val="24"/>
          <w:szCs w:val="24"/>
          <w:lang w:eastAsia="ru-RU"/>
        </w:rPr>
        <w:t>]</w:t>
      </w:r>
    </w:p>
    <w:p w14:paraId="5A3B8707" w14:textId="77777777" w:rsidR="00BC30BF" w:rsidRPr="006849DF" w:rsidRDefault="00BC30BF" w:rsidP="00D72A1C">
      <w:pPr>
        <w:spacing w:after="120" w:line="25" w:lineRule="atLeast"/>
        <w:ind w:firstLine="709"/>
        <w:jc w:val="both"/>
        <w:rPr>
          <w:rFonts w:ascii="Times New Roman" w:eastAsia="Times New Roman" w:hAnsi="Times New Roman" w:cs="Times New Roman"/>
          <w:color w:val="000000"/>
          <w:sz w:val="24"/>
          <w:szCs w:val="24"/>
          <w:lang w:val="en-US" w:eastAsia="ru-RU"/>
        </w:rPr>
      </w:pPr>
      <w:r w:rsidRPr="006849DF">
        <w:rPr>
          <w:rFonts w:ascii="Times New Roman" w:eastAsia="Times New Roman" w:hAnsi="Times New Roman" w:cs="Times New Roman"/>
          <w:i/>
          <w:sz w:val="24"/>
          <w:szCs w:val="24"/>
          <w:lang w:eastAsia="ru-RU"/>
        </w:rPr>
        <w:t>Алгоритм случайного смещения центральной точки (</w:t>
      </w:r>
      <w:r w:rsidRPr="006849DF">
        <w:rPr>
          <w:rFonts w:ascii="Times New Roman" w:eastAsia="Times New Roman" w:hAnsi="Times New Roman" w:cs="Times New Roman"/>
          <w:i/>
          <w:iCs/>
          <w:color w:val="000000"/>
          <w:sz w:val="24"/>
          <w:szCs w:val="24"/>
          <w:lang w:eastAsia="ru-RU"/>
        </w:rPr>
        <w:t>«</w:t>
      </w:r>
      <w:proofErr w:type="spellStart"/>
      <w:r w:rsidRPr="006849DF">
        <w:rPr>
          <w:rFonts w:ascii="Times New Roman" w:eastAsia="Times New Roman" w:hAnsi="Times New Roman" w:cs="Times New Roman"/>
          <w:i/>
          <w:iCs/>
          <w:color w:val="000000"/>
          <w:sz w:val="24"/>
          <w:szCs w:val="24"/>
          <w:lang w:eastAsia="ru-RU"/>
        </w:rPr>
        <w:t>midpoint</w:t>
      </w:r>
      <w:proofErr w:type="spellEnd"/>
      <w:r w:rsidRPr="006849DF">
        <w:rPr>
          <w:rFonts w:ascii="Times New Roman" w:eastAsia="Times New Roman" w:hAnsi="Times New Roman" w:cs="Times New Roman"/>
          <w:i/>
          <w:iCs/>
          <w:color w:val="000000"/>
          <w:sz w:val="24"/>
          <w:szCs w:val="24"/>
          <w:lang w:eastAsia="ru-RU"/>
        </w:rPr>
        <w:t xml:space="preserve"> </w:t>
      </w:r>
      <w:proofErr w:type="spellStart"/>
      <w:r w:rsidRPr="006849DF">
        <w:rPr>
          <w:rFonts w:ascii="Times New Roman" w:eastAsia="Times New Roman" w:hAnsi="Times New Roman" w:cs="Times New Roman"/>
          <w:i/>
          <w:iCs/>
          <w:color w:val="000000"/>
          <w:sz w:val="24"/>
          <w:szCs w:val="24"/>
          <w:lang w:eastAsia="ru-RU"/>
        </w:rPr>
        <w:t>displacement</w:t>
      </w:r>
      <w:proofErr w:type="spellEnd"/>
      <w:r w:rsidRPr="006849DF">
        <w:rPr>
          <w:rFonts w:ascii="Times New Roman" w:eastAsia="Times New Roman" w:hAnsi="Times New Roman" w:cs="Times New Roman"/>
          <w:i/>
          <w:iCs/>
          <w:color w:val="000000"/>
          <w:sz w:val="24"/>
          <w:szCs w:val="24"/>
          <w:lang w:eastAsia="ru-RU"/>
        </w:rPr>
        <w:t>»)</w:t>
      </w:r>
      <w:r w:rsidRPr="006849DF">
        <w:rPr>
          <w:rFonts w:ascii="Times New Roman" w:eastAsia="Times New Roman" w:hAnsi="Times New Roman" w:cs="Times New Roman"/>
          <w:iCs/>
          <w:color w:val="000000"/>
          <w:sz w:val="24"/>
          <w:szCs w:val="24"/>
          <w:lang w:eastAsia="ru-RU"/>
        </w:rPr>
        <w:t xml:space="preserve"> в двумерном случае заключается в разбиении первоначального отрезка пополам и смещении центральной точки на случайный коэффициент, находящийся в пределах, пропорциональных масштабу разбиения.</w:t>
      </w:r>
      <w:r w:rsidRPr="006849DF">
        <w:rPr>
          <w:rFonts w:ascii="Times New Roman" w:hAnsi="Times New Roman" w:cs="Times New Roman"/>
          <w:sz w:val="24"/>
          <w:szCs w:val="24"/>
        </w:rPr>
        <w:t xml:space="preserve"> </w:t>
      </w:r>
      <w:r w:rsidRPr="006849DF">
        <w:rPr>
          <w:rFonts w:ascii="Times New Roman" w:eastAsia="Times New Roman" w:hAnsi="Times New Roman" w:cs="Times New Roman"/>
          <w:iCs/>
          <w:color w:val="FF0000"/>
          <w:sz w:val="24"/>
          <w:szCs w:val="24"/>
          <w:lang w:val="en-US" w:eastAsia="ru-RU"/>
        </w:rPr>
        <w:t>[2003 – [</w:t>
      </w:r>
      <w:r w:rsidRPr="006849DF">
        <w:rPr>
          <w:rFonts w:ascii="Times New Roman" w:eastAsia="Times New Roman" w:hAnsi="Times New Roman" w:cs="Times New Roman"/>
          <w:iCs/>
          <w:color w:val="FF0000"/>
          <w:sz w:val="24"/>
          <w:szCs w:val="24"/>
          <w:lang w:eastAsia="ru-RU"/>
        </w:rPr>
        <w:t>К</w:t>
      </w:r>
      <w:r w:rsidRPr="006849DF">
        <w:rPr>
          <w:rFonts w:ascii="Times New Roman" w:eastAsia="Times New Roman" w:hAnsi="Times New Roman" w:cs="Times New Roman"/>
          <w:iCs/>
          <w:color w:val="FF0000"/>
          <w:sz w:val="24"/>
          <w:szCs w:val="24"/>
          <w:lang w:val="en-US" w:eastAsia="ru-RU"/>
        </w:rPr>
        <w:t xml:space="preserve">] Focus On 3D Terrain Programming – </w:t>
      </w:r>
      <w:r w:rsidRPr="006849DF">
        <w:rPr>
          <w:rFonts w:ascii="Times New Roman" w:eastAsia="Times New Roman" w:hAnsi="Times New Roman" w:cs="Times New Roman"/>
          <w:iCs/>
          <w:color w:val="FF0000"/>
          <w:sz w:val="24"/>
          <w:szCs w:val="24"/>
          <w:lang w:eastAsia="ru-RU"/>
        </w:rPr>
        <w:t>там</w:t>
      </w:r>
      <w:r w:rsidRPr="006849DF">
        <w:rPr>
          <w:rFonts w:ascii="Times New Roman" w:eastAsia="Times New Roman" w:hAnsi="Times New Roman" w:cs="Times New Roman"/>
          <w:iCs/>
          <w:color w:val="FF0000"/>
          <w:sz w:val="24"/>
          <w:szCs w:val="24"/>
          <w:lang w:val="en-US" w:eastAsia="ru-RU"/>
        </w:rPr>
        <w:t xml:space="preserve"> </w:t>
      </w:r>
      <w:r w:rsidRPr="006849DF">
        <w:rPr>
          <w:rFonts w:ascii="Times New Roman" w:eastAsia="Times New Roman" w:hAnsi="Times New Roman" w:cs="Times New Roman"/>
          <w:iCs/>
          <w:color w:val="FF0000"/>
          <w:sz w:val="24"/>
          <w:szCs w:val="24"/>
          <w:lang w:eastAsia="ru-RU"/>
        </w:rPr>
        <w:t>же</w:t>
      </w:r>
      <w:r w:rsidRPr="006849DF">
        <w:rPr>
          <w:rFonts w:ascii="Times New Roman" w:eastAsia="Times New Roman" w:hAnsi="Times New Roman" w:cs="Times New Roman"/>
          <w:iCs/>
          <w:color w:val="FF0000"/>
          <w:sz w:val="24"/>
          <w:szCs w:val="24"/>
          <w:lang w:val="en-US" w:eastAsia="ru-RU"/>
        </w:rPr>
        <w:t xml:space="preserve"> </w:t>
      </w:r>
      <w:r w:rsidRPr="006849DF">
        <w:rPr>
          <w:rFonts w:ascii="Times New Roman" w:eastAsia="Times New Roman" w:hAnsi="Times New Roman" w:cs="Times New Roman"/>
          <w:iCs/>
          <w:color w:val="FF0000"/>
          <w:sz w:val="24"/>
          <w:szCs w:val="24"/>
          <w:lang w:eastAsia="ru-RU"/>
        </w:rPr>
        <w:t>есть</w:t>
      </w:r>
      <w:r w:rsidRPr="006849DF">
        <w:rPr>
          <w:rFonts w:ascii="Times New Roman" w:eastAsia="Times New Roman" w:hAnsi="Times New Roman" w:cs="Times New Roman"/>
          <w:iCs/>
          <w:color w:val="FF0000"/>
          <w:sz w:val="24"/>
          <w:szCs w:val="24"/>
          <w:lang w:val="en-US" w:eastAsia="ru-RU"/>
        </w:rPr>
        <w:t xml:space="preserve"> </w:t>
      </w:r>
      <w:r w:rsidRPr="006849DF">
        <w:rPr>
          <w:rFonts w:ascii="Times New Roman" w:eastAsia="Times New Roman" w:hAnsi="Times New Roman" w:cs="Times New Roman"/>
          <w:iCs/>
          <w:color w:val="FF0000"/>
          <w:sz w:val="24"/>
          <w:szCs w:val="24"/>
          <w:lang w:eastAsia="ru-RU"/>
        </w:rPr>
        <w:t>картинки</w:t>
      </w:r>
      <w:r w:rsidRPr="006849DF">
        <w:rPr>
          <w:rFonts w:ascii="Times New Roman" w:eastAsia="Times New Roman" w:hAnsi="Times New Roman" w:cs="Times New Roman"/>
          <w:iCs/>
          <w:color w:val="FF0000"/>
          <w:sz w:val="24"/>
          <w:szCs w:val="24"/>
          <w:lang w:val="en-US" w:eastAsia="ru-RU"/>
        </w:rPr>
        <w:t xml:space="preserve"> </w:t>
      </w:r>
      <w:r w:rsidRPr="006849DF">
        <w:rPr>
          <w:rFonts w:ascii="Times New Roman" w:eastAsia="Times New Roman" w:hAnsi="Times New Roman" w:cs="Times New Roman"/>
          <w:iCs/>
          <w:color w:val="FF0000"/>
          <w:sz w:val="24"/>
          <w:szCs w:val="24"/>
          <w:lang w:eastAsia="ru-RU"/>
        </w:rPr>
        <w:t>для</w:t>
      </w:r>
      <w:r w:rsidRPr="006849DF">
        <w:rPr>
          <w:rFonts w:ascii="Times New Roman" w:eastAsia="Times New Roman" w:hAnsi="Times New Roman" w:cs="Times New Roman"/>
          <w:iCs/>
          <w:color w:val="FF0000"/>
          <w:sz w:val="24"/>
          <w:szCs w:val="24"/>
          <w:lang w:val="en-US" w:eastAsia="ru-RU"/>
        </w:rPr>
        <w:t xml:space="preserve"> </w:t>
      </w:r>
      <w:r w:rsidRPr="006849DF">
        <w:rPr>
          <w:rFonts w:ascii="Times New Roman" w:eastAsia="Times New Roman" w:hAnsi="Times New Roman" w:cs="Times New Roman"/>
          <w:iCs/>
          <w:color w:val="FF0000"/>
          <w:sz w:val="24"/>
          <w:szCs w:val="24"/>
          <w:lang w:eastAsia="ru-RU"/>
        </w:rPr>
        <w:t>объяснения</w:t>
      </w:r>
      <w:r w:rsidRPr="006849DF">
        <w:rPr>
          <w:rFonts w:ascii="Times New Roman" w:eastAsia="Times New Roman" w:hAnsi="Times New Roman" w:cs="Times New Roman"/>
          <w:iCs/>
          <w:color w:val="FF0000"/>
          <w:sz w:val="24"/>
          <w:szCs w:val="24"/>
          <w:lang w:val="en-US" w:eastAsia="ru-RU"/>
        </w:rPr>
        <w:t xml:space="preserve">] </w:t>
      </w:r>
      <w:r w:rsidRPr="006849DF">
        <w:rPr>
          <w:rFonts w:ascii="Times New Roman" w:eastAsia="Times New Roman" w:hAnsi="Times New Roman" w:cs="Times New Roman"/>
          <w:i/>
          <w:iCs/>
          <w:color w:val="000000"/>
          <w:sz w:val="24"/>
          <w:szCs w:val="24"/>
          <w:lang w:eastAsia="ru-RU"/>
        </w:rPr>
        <w:t>Алгоритм</w:t>
      </w:r>
      <w:r w:rsidRPr="006849DF">
        <w:rPr>
          <w:rFonts w:ascii="Times New Roman" w:eastAsia="Times New Roman" w:hAnsi="Times New Roman" w:cs="Times New Roman"/>
          <w:i/>
          <w:iCs/>
          <w:color w:val="000000"/>
          <w:sz w:val="24"/>
          <w:szCs w:val="24"/>
          <w:lang w:val="en-US" w:eastAsia="ru-RU"/>
        </w:rPr>
        <w:t xml:space="preserve"> «</w:t>
      </w:r>
      <w:r w:rsidRPr="006849DF">
        <w:rPr>
          <w:rFonts w:ascii="Times New Roman" w:eastAsia="Times New Roman" w:hAnsi="Times New Roman" w:cs="Times New Roman"/>
          <w:i/>
          <w:iCs/>
          <w:color w:val="000000"/>
          <w:sz w:val="24"/>
          <w:szCs w:val="24"/>
          <w:lang w:eastAsia="ru-RU"/>
        </w:rPr>
        <w:t>ромб</w:t>
      </w:r>
      <w:r w:rsidRPr="006849DF">
        <w:rPr>
          <w:rFonts w:ascii="Times New Roman" w:eastAsia="Times New Roman" w:hAnsi="Times New Roman" w:cs="Times New Roman"/>
          <w:i/>
          <w:iCs/>
          <w:color w:val="000000"/>
          <w:sz w:val="24"/>
          <w:szCs w:val="24"/>
          <w:lang w:val="en-US" w:eastAsia="ru-RU"/>
        </w:rPr>
        <w:t>–</w:t>
      </w:r>
      <w:r w:rsidRPr="006849DF">
        <w:rPr>
          <w:rFonts w:ascii="Times New Roman" w:eastAsia="Times New Roman" w:hAnsi="Times New Roman" w:cs="Times New Roman"/>
          <w:i/>
          <w:iCs/>
          <w:color w:val="000000"/>
          <w:sz w:val="24"/>
          <w:szCs w:val="24"/>
          <w:lang w:eastAsia="ru-RU"/>
        </w:rPr>
        <w:t>квадрат</w:t>
      </w:r>
      <w:r w:rsidRPr="006849DF">
        <w:rPr>
          <w:rFonts w:ascii="Times New Roman" w:eastAsia="Times New Roman" w:hAnsi="Times New Roman" w:cs="Times New Roman"/>
          <w:i/>
          <w:iCs/>
          <w:color w:val="000000"/>
          <w:sz w:val="24"/>
          <w:szCs w:val="24"/>
          <w:lang w:val="en-US" w:eastAsia="ru-RU"/>
        </w:rPr>
        <w:t>» («diamond-square»)</w:t>
      </w:r>
      <w:r w:rsidRPr="006849DF">
        <w:rPr>
          <w:rFonts w:ascii="Times New Roman" w:eastAsia="Times New Roman" w:hAnsi="Times New Roman" w:cs="Times New Roman"/>
          <w:iCs/>
          <w:color w:val="000000"/>
          <w:sz w:val="24"/>
          <w:szCs w:val="24"/>
          <w:lang w:val="en-US" w:eastAsia="ru-RU"/>
        </w:rPr>
        <w:t xml:space="preserve"> </w:t>
      </w:r>
      <w:r w:rsidRPr="006849DF">
        <w:rPr>
          <w:rFonts w:ascii="Times New Roman" w:eastAsia="Times New Roman" w:hAnsi="Times New Roman" w:cs="Times New Roman"/>
          <w:iCs/>
          <w:color w:val="FF0000"/>
          <w:sz w:val="24"/>
          <w:szCs w:val="24"/>
          <w:lang w:val="en-US" w:eastAsia="ru-RU"/>
        </w:rPr>
        <w:t>[1996 – [</w:t>
      </w:r>
      <w:r w:rsidRPr="006849DF">
        <w:rPr>
          <w:rFonts w:ascii="Times New Roman" w:eastAsia="Times New Roman" w:hAnsi="Times New Roman" w:cs="Times New Roman"/>
          <w:iCs/>
          <w:color w:val="FF0000"/>
          <w:sz w:val="24"/>
          <w:szCs w:val="24"/>
          <w:lang w:eastAsia="ru-RU"/>
        </w:rPr>
        <w:t>С</w:t>
      </w:r>
      <w:r w:rsidRPr="006849DF">
        <w:rPr>
          <w:rFonts w:ascii="Times New Roman" w:eastAsia="Times New Roman" w:hAnsi="Times New Roman" w:cs="Times New Roman"/>
          <w:iCs/>
          <w:color w:val="FF0000"/>
          <w:sz w:val="24"/>
          <w:szCs w:val="24"/>
          <w:lang w:val="en-US" w:eastAsia="ru-RU"/>
        </w:rPr>
        <w:t>] Dynamic Terrain Generation Based on Multifractal Techniques], [2012 – [B.T.] Generation and Visualization of Terrain in Virtual Environment]</w:t>
      </w:r>
      <w:r w:rsidRPr="006849DF">
        <w:rPr>
          <w:rFonts w:ascii="Times New Roman" w:eastAsia="Times New Roman" w:hAnsi="Times New Roman" w:cs="Times New Roman"/>
          <w:i/>
          <w:iCs/>
          <w:color w:val="FF0000"/>
          <w:sz w:val="24"/>
          <w:szCs w:val="24"/>
          <w:lang w:val="en-US" w:eastAsia="ru-RU"/>
        </w:rPr>
        <w:t xml:space="preserve"> </w:t>
      </w:r>
      <w:proofErr w:type="gramStart"/>
      <w:r w:rsidRPr="006849DF">
        <w:rPr>
          <w:rFonts w:ascii="Times New Roman" w:eastAsia="Times New Roman" w:hAnsi="Times New Roman" w:cs="Times New Roman"/>
          <w:iCs/>
          <w:color w:val="000000"/>
          <w:sz w:val="24"/>
          <w:szCs w:val="24"/>
          <w:lang w:eastAsia="ru-RU"/>
        </w:rPr>
        <w:t>и</w:t>
      </w:r>
      <w:r w:rsidRPr="006849DF">
        <w:rPr>
          <w:rFonts w:ascii="Times New Roman" w:eastAsia="Times New Roman" w:hAnsi="Times New Roman" w:cs="Times New Roman"/>
          <w:i/>
          <w:iCs/>
          <w:color w:val="000000"/>
          <w:sz w:val="24"/>
          <w:szCs w:val="24"/>
          <w:lang w:val="en-US" w:eastAsia="ru-RU"/>
        </w:rPr>
        <w:t xml:space="preserve"> </w:t>
      </w:r>
      <w:r w:rsidRPr="006849DF">
        <w:rPr>
          <w:rFonts w:ascii="Times New Roman" w:eastAsia="Times New Roman" w:hAnsi="Times New Roman" w:cs="Times New Roman"/>
          <w:iCs/>
          <w:color w:val="000000"/>
          <w:sz w:val="24"/>
          <w:szCs w:val="24"/>
          <w:lang w:val="en-US" w:eastAsia="ru-RU"/>
        </w:rPr>
        <w:t xml:space="preserve"> </w:t>
      </w:r>
      <w:r w:rsidRPr="006849DF">
        <w:rPr>
          <w:rFonts w:ascii="Times New Roman" w:eastAsia="Times New Roman" w:hAnsi="Times New Roman" w:cs="Times New Roman"/>
          <w:i/>
          <w:iCs/>
          <w:color w:val="000000"/>
          <w:sz w:val="24"/>
          <w:szCs w:val="24"/>
          <w:lang w:eastAsia="ru-RU"/>
        </w:rPr>
        <w:t>алгоритм</w:t>
      </w:r>
      <w:proofErr w:type="gramEnd"/>
      <w:r w:rsidRPr="006849DF">
        <w:rPr>
          <w:rFonts w:ascii="Times New Roman" w:eastAsia="Times New Roman" w:hAnsi="Times New Roman" w:cs="Times New Roman"/>
          <w:i/>
          <w:iCs/>
          <w:color w:val="000000"/>
          <w:sz w:val="24"/>
          <w:szCs w:val="24"/>
          <w:lang w:val="en-US" w:eastAsia="ru-RU"/>
        </w:rPr>
        <w:t xml:space="preserve"> «</w:t>
      </w:r>
      <w:r w:rsidRPr="006849DF">
        <w:rPr>
          <w:rFonts w:ascii="Times New Roman" w:eastAsia="Times New Roman" w:hAnsi="Times New Roman" w:cs="Times New Roman"/>
          <w:i/>
          <w:iCs/>
          <w:color w:val="000000"/>
          <w:sz w:val="24"/>
          <w:szCs w:val="24"/>
          <w:lang w:eastAsia="ru-RU"/>
        </w:rPr>
        <w:t>деления</w:t>
      </w:r>
      <w:r w:rsidRPr="006849DF">
        <w:rPr>
          <w:rFonts w:ascii="Times New Roman" w:eastAsia="Times New Roman" w:hAnsi="Times New Roman" w:cs="Times New Roman"/>
          <w:i/>
          <w:iCs/>
          <w:color w:val="000000"/>
          <w:sz w:val="24"/>
          <w:szCs w:val="24"/>
          <w:lang w:val="en-US" w:eastAsia="ru-RU"/>
        </w:rPr>
        <w:t xml:space="preserve"> </w:t>
      </w:r>
      <w:r w:rsidRPr="006849DF">
        <w:rPr>
          <w:rFonts w:ascii="Times New Roman" w:eastAsia="Times New Roman" w:hAnsi="Times New Roman" w:cs="Times New Roman"/>
          <w:i/>
          <w:iCs/>
          <w:color w:val="000000"/>
          <w:sz w:val="24"/>
          <w:szCs w:val="24"/>
          <w:lang w:eastAsia="ru-RU"/>
        </w:rPr>
        <w:t>треугольника</w:t>
      </w:r>
      <w:r w:rsidRPr="006849DF">
        <w:rPr>
          <w:rFonts w:ascii="Times New Roman" w:eastAsia="Times New Roman" w:hAnsi="Times New Roman" w:cs="Times New Roman"/>
          <w:i/>
          <w:iCs/>
          <w:color w:val="000000"/>
          <w:sz w:val="24"/>
          <w:szCs w:val="24"/>
          <w:lang w:val="en-US" w:eastAsia="ru-RU"/>
        </w:rPr>
        <w:t xml:space="preserve">» («triangle division») </w:t>
      </w:r>
      <w:r w:rsidRPr="006849DF">
        <w:rPr>
          <w:rFonts w:ascii="Times New Roman" w:eastAsia="Times New Roman" w:hAnsi="Times New Roman" w:cs="Times New Roman"/>
          <w:iCs/>
          <w:color w:val="FF0000"/>
          <w:sz w:val="24"/>
          <w:szCs w:val="24"/>
          <w:lang w:val="en-US" w:eastAsia="ru-RU"/>
        </w:rPr>
        <w:t>[2006 – [</w:t>
      </w:r>
      <w:r w:rsidRPr="006849DF">
        <w:rPr>
          <w:rFonts w:ascii="Times New Roman" w:eastAsia="Times New Roman" w:hAnsi="Times New Roman" w:cs="Times New Roman"/>
          <w:iCs/>
          <w:color w:val="FF0000"/>
          <w:sz w:val="24"/>
          <w:szCs w:val="24"/>
          <w:lang w:eastAsia="ru-RU"/>
        </w:rPr>
        <w:t>С</w:t>
      </w:r>
      <w:r w:rsidRPr="006849DF">
        <w:rPr>
          <w:rFonts w:ascii="Times New Roman" w:eastAsia="Times New Roman" w:hAnsi="Times New Roman" w:cs="Times New Roman"/>
          <w:iCs/>
          <w:color w:val="FF0000"/>
          <w:sz w:val="24"/>
          <w:szCs w:val="24"/>
          <w:lang w:val="en-US" w:eastAsia="ru-RU"/>
        </w:rPr>
        <w:t>] Algorithms for Generating Fractal Landscapes]</w:t>
      </w:r>
      <w:r w:rsidRPr="006849DF">
        <w:rPr>
          <w:rFonts w:ascii="Times New Roman" w:eastAsia="Times New Roman" w:hAnsi="Times New Roman" w:cs="Times New Roman"/>
          <w:iCs/>
          <w:color w:val="000000"/>
          <w:sz w:val="24"/>
          <w:szCs w:val="24"/>
          <w:lang w:val="en-US" w:eastAsia="ru-RU"/>
        </w:rPr>
        <w:t xml:space="preserve"> </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варианты</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модификации</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алгоритма</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случайного</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смещения</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центральной</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точки</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обеспечивающие</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большую</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реалистичность</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генерируемых</w:t>
      </w:r>
      <w:r w:rsidRPr="006849DF">
        <w:rPr>
          <w:rFonts w:ascii="Times New Roman" w:eastAsia="Times New Roman" w:hAnsi="Times New Roman" w:cs="Times New Roman"/>
          <w:color w:val="000000"/>
          <w:sz w:val="24"/>
          <w:szCs w:val="24"/>
          <w:lang w:val="en-US" w:eastAsia="ru-RU"/>
        </w:rPr>
        <w:t xml:space="preserve"> </w:t>
      </w:r>
      <w:r w:rsidRPr="006849DF">
        <w:rPr>
          <w:rFonts w:ascii="Times New Roman" w:eastAsia="Times New Roman" w:hAnsi="Times New Roman" w:cs="Times New Roman"/>
          <w:color w:val="000000"/>
          <w:sz w:val="24"/>
          <w:szCs w:val="24"/>
          <w:lang w:eastAsia="ru-RU"/>
        </w:rPr>
        <w:t>рельефов</w:t>
      </w:r>
      <w:r w:rsidRPr="006849DF">
        <w:rPr>
          <w:rFonts w:ascii="Times New Roman" w:eastAsia="Times New Roman" w:hAnsi="Times New Roman" w:cs="Times New Roman"/>
          <w:color w:val="000000"/>
          <w:sz w:val="24"/>
          <w:szCs w:val="24"/>
          <w:lang w:val="en-US" w:eastAsia="ru-RU"/>
        </w:rPr>
        <w:t>.</w:t>
      </w:r>
    </w:p>
    <w:p w14:paraId="38B80FCE" w14:textId="77777777" w:rsidR="00BC30BF" w:rsidRPr="00132289" w:rsidRDefault="00BC30BF" w:rsidP="00D72A1C">
      <w:pPr>
        <w:spacing w:after="120" w:line="25" w:lineRule="atLeast"/>
        <w:ind w:firstLine="709"/>
        <w:jc w:val="both"/>
        <w:rPr>
          <w:rFonts w:ascii="Times New Roman" w:eastAsia="Times New Roman" w:hAnsi="Times New Roman" w:cs="Times New Roman"/>
          <w:color w:val="000000"/>
          <w:sz w:val="24"/>
          <w:szCs w:val="24"/>
          <w:lang w:eastAsia="ru-RU"/>
        </w:rPr>
      </w:pPr>
      <w:r w:rsidRPr="006849DF">
        <w:rPr>
          <w:rFonts w:ascii="Times New Roman" w:eastAsia="Times New Roman" w:hAnsi="Times New Roman" w:cs="Times New Roman"/>
          <w:color w:val="000000"/>
          <w:sz w:val="24"/>
          <w:szCs w:val="24"/>
          <w:lang w:eastAsia="ru-RU"/>
        </w:rPr>
        <w:t xml:space="preserve">Фрактальные алгоритмы являются самой распространенной категорией алгоритмов по генерации реалистичных рельефов. По сравнению с другими, они отличаются одними из самых высоких показателей скорости вычислений </w:t>
      </w:r>
      <w:r w:rsidRPr="006849DF">
        <w:rPr>
          <w:rFonts w:ascii="Times New Roman" w:eastAsia="Times New Roman" w:hAnsi="Times New Roman" w:cs="Times New Roman"/>
          <w:color w:val="FF0000"/>
          <w:sz w:val="24"/>
          <w:szCs w:val="24"/>
          <w:lang w:eastAsia="ru-RU"/>
        </w:rPr>
        <w:t xml:space="preserve">[2011 – [С] </w:t>
      </w:r>
      <w:proofErr w:type="spellStart"/>
      <w:r w:rsidRPr="006849DF">
        <w:rPr>
          <w:rFonts w:ascii="Times New Roman" w:eastAsia="Times New Roman" w:hAnsi="Times New Roman" w:cs="Times New Roman"/>
          <w:color w:val="FF0000"/>
          <w:sz w:val="24"/>
          <w:szCs w:val="24"/>
          <w:lang w:eastAsia="ru-RU"/>
        </w:rPr>
        <w:t>Procedurally</w:t>
      </w:r>
      <w:proofErr w:type="spellEnd"/>
      <w:r w:rsidRPr="006849DF">
        <w:rPr>
          <w:rFonts w:ascii="Times New Roman" w:eastAsia="Times New Roman" w:hAnsi="Times New Roman" w:cs="Times New Roman"/>
          <w:color w:val="FF0000"/>
          <w:sz w:val="24"/>
          <w:szCs w:val="24"/>
          <w:lang w:eastAsia="ru-RU"/>
        </w:rPr>
        <w:t xml:space="preserve"> </w:t>
      </w:r>
      <w:proofErr w:type="spellStart"/>
      <w:r w:rsidRPr="006849DF">
        <w:rPr>
          <w:rFonts w:ascii="Times New Roman" w:eastAsia="Times New Roman" w:hAnsi="Times New Roman" w:cs="Times New Roman"/>
          <w:color w:val="FF0000"/>
          <w:sz w:val="24"/>
          <w:szCs w:val="24"/>
          <w:lang w:eastAsia="ru-RU"/>
        </w:rPr>
        <w:t>Generating</w:t>
      </w:r>
      <w:proofErr w:type="spellEnd"/>
      <w:r w:rsidRPr="006849DF">
        <w:rPr>
          <w:rFonts w:ascii="Times New Roman" w:eastAsia="Times New Roman" w:hAnsi="Times New Roman" w:cs="Times New Roman"/>
          <w:color w:val="FF0000"/>
          <w:sz w:val="24"/>
          <w:szCs w:val="24"/>
          <w:lang w:eastAsia="ru-RU"/>
        </w:rPr>
        <w:t xml:space="preserve"> </w:t>
      </w:r>
      <w:proofErr w:type="spellStart"/>
      <w:r w:rsidRPr="006849DF">
        <w:rPr>
          <w:rFonts w:ascii="Times New Roman" w:eastAsia="Times New Roman" w:hAnsi="Times New Roman" w:cs="Times New Roman"/>
          <w:color w:val="FF0000"/>
          <w:sz w:val="24"/>
          <w:szCs w:val="24"/>
          <w:lang w:eastAsia="ru-RU"/>
        </w:rPr>
        <w:t>Terrain</w:t>
      </w:r>
      <w:proofErr w:type="spellEnd"/>
      <w:r w:rsidRPr="006849DF">
        <w:rPr>
          <w:rFonts w:ascii="Times New Roman" w:eastAsia="Times New Roman" w:hAnsi="Times New Roman" w:cs="Times New Roman"/>
          <w:color w:val="FF0000"/>
          <w:sz w:val="24"/>
          <w:szCs w:val="24"/>
          <w:lang w:eastAsia="ru-RU"/>
        </w:rPr>
        <w:t xml:space="preserve"> – оценки эффективности алгоритмов]</w:t>
      </w:r>
      <w:r w:rsidRPr="006849DF">
        <w:rPr>
          <w:rFonts w:ascii="Times New Roman" w:eastAsia="Times New Roman" w:hAnsi="Times New Roman" w:cs="Times New Roman"/>
          <w:color w:val="000000"/>
          <w:sz w:val="24"/>
          <w:szCs w:val="24"/>
          <w:lang w:eastAsia="ru-RU"/>
        </w:rPr>
        <w:t>, однако их использование не подразумевает генерации различных типов рельефов в пределах одной карты, следовательно, возникает необходимость модификации алгоритмов под конкретные нужды. Кроме того, текстуры, полученные с помощью данных алгоритмов, могут содержать артефакты (непредсказуемые скачки высот в пределах нескольких соседних значений). Их</w:t>
      </w:r>
      <w:r w:rsidRPr="00132289">
        <w:rPr>
          <w:rFonts w:ascii="Times New Roman" w:eastAsia="Times New Roman" w:hAnsi="Times New Roman" w:cs="Times New Roman"/>
          <w:color w:val="000000"/>
          <w:sz w:val="24"/>
          <w:szCs w:val="24"/>
          <w:lang w:eastAsia="ru-RU"/>
        </w:rPr>
        <w:t xml:space="preserve"> </w:t>
      </w:r>
      <w:r w:rsidRPr="006849DF">
        <w:rPr>
          <w:rFonts w:ascii="Times New Roman" w:eastAsia="Times New Roman" w:hAnsi="Times New Roman" w:cs="Times New Roman"/>
          <w:color w:val="000000"/>
          <w:sz w:val="24"/>
          <w:szCs w:val="24"/>
          <w:lang w:eastAsia="ru-RU"/>
        </w:rPr>
        <w:t>появление</w:t>
      </w:r>
      <w:r w:rsidRPr="00132289">
        <w:rPr>
          <w:rFonts w:ascii="Times New Roman" w:eastAsia="Times New Roman" w:hAnsi="Times New Roman" w:cs="Times New Roman"/>
          <w:color w:val="000000"/>
          <w:sz w:val="24"/>
          <w:szCs w:val="24"/>
          <w:lang w:eastAsia="ru-RU"/>
        </w:rPr>
        <w:t xml:space="preserve"> </w:t>
      </w:r>
      <w:r w:rsidRPr="006849DF">
        <w:rPr>
          <w:rFonts w:ascii="Times New Roman" w:eastAsia="Times New Roman" w:hAnsi="Times New Roman" w:cs="Times New Roman"/>
          <w:color w:val="000000"/>
          <w:sz w:val="24"/>
          <w:szCs w:val="24"/>
          <w:lang w:eastAsia="ru-RU"/>
        </w:rPr>
        <w:t>объясняется</w:t>
      </w:r>
      <w:r w:rsidRPr="00132289">
        <w:rPr>
          <w:rFonts w:ascii="Times New Roman" w:eastAsia="Times New Roman" w:hAnsi="Times New Roman" w:cs="Times New Roman"/>
          <w:color w:val="000000"/>
          <w:sz w:val="24"/>
          <w:szCs w:val="24"/>
          <w:lang w:eastAsia="ru-RU"/>
        </w:rPr>
        <w:t xml:space="preserve"> </w:t>
      </w:r>
      <w:r w:rsidR="00132289">
        <w:rPr>
          <w:rFonts w:ascii="Times New Roman" w:eastAsia="Times New Roman" w:hAnsi="Times New Roman" w:cs="Times New Roman"/>
          <w:color w:val="000000"/>
          <w:sz w:val="24"/>
          <w:szCs w:val="24"/>
          <w:lang w:eastAsia="ru-RU"/>
        </w:rPr>
        <w:t>спецификой самого алгоритма и выбором коэффициентов генерации</w:t>
      </w:r>
      <w:r w:rsidRPr="00132289">
        <w:rPr>
          <w:rFonts w:ascii="Times New Roman" w:eastAsia="Times New Roman" w:hAnsi="Times New Roman" w:cs="Times New Roman"/>
          <w:color w:val="000000"/>
          <w:sz w:val="24"/>
          <w:szCs w:val="24"/>
          <w:lang w:eastAsia="ru-RU"/>
        </w:rPr>
        <w:t xml:space="preserve"> </w:t>
      </w:r>
      <w:r w:rsidRPr="00132289">
        <w:rPr>
          <w:rFonts w:ascii="Times New Roman" w:eastAsia="Times New Roman" w:hAnsi="Times New Roman" w:cs="Times New Roman"/>
          <w:color w:val="FF0000"/>
          <w:sz w:val="24"/>
          <w:szCs w:val="24"/>
          <w:lang w:eastAsia="ru-RU"/>
        </w:rPr>
        <w:t>[2011 – [</w:t>
      </w:r>
      <w:r w:rsidRPr="006849DF">
        <w:rPr>
          <w:rFonts w:ascii="Times New Roman" w:eastAsia="Times New Roman" w:hAnsi="Times New Roman" w:cs="Times New Roman"/>
          <w:color w:val="FF0000"/>
          <w:sz w:val="24"/>
          <w:szCs w:val="24"/>
          <w:lang w:eastAsia="ru-RU"/>
        </w:rPr>
        <w:t>С</w:t>
      </w:r>
      <w:r w:rsidRPr="00132289">
        <w:rPr>
          <w:rFonts w:ascii="Times New Roman" w:eastAsia="Times New Roman" w:hAnsi="Times New Roman" w:cs="Times New Roman"/>
          <w:color w:val="FF0000"/>
          <w:sz w:val="24"/>
          <w:szCs w:val="24"/>
          <w:lang w:eastAsia="ru-RU"/>
        </w:rPr>
        <w:t xml:space="preserve">] </w:t>
      </w:r>
      <w:r w:rsidRPr="006849DF">
        <w:rPr>
          <w:rFonts w:ascii="Times New Roman" w:eastAsia="Times New Roman" w:hAnsi="Times New Roman" w:cs="Times New Roman"/>
          <w:color w:val="FF0000"/>
          <w:sz w:val="24"/>
          <w:szCs w:val="24"/>
          <w:lang w:val="en-US" w:eastAsia="ru-RU"/>
        </w:rPr>
        <w:t>Procedurally</w:t>
      </w:r>
      <w:r w:rsidRPr="00132289">
        <w:rPr>
          <w:rFonts w:ascii="Times New Roman" w:eastAsia="Times New Roman" w:hAnsi="Times New Roman" w:cs="Times New Roman"/>
          <w:color w:val="FF0000"/>
          <w:sz w:val="24"/>
          <w:szCs w:val="24"/>
          <w:lang w:eastAsia="ru-RU"/>
        </w:rPr>
        <w:t xml:space="preserve"> </w:t>
      </w:r>
      <w:r w:rsidRPr="006849DF">
        <w:rPr>
          <w:rFonts w:ascii="Times New Roman" w:eastAsia="Times New Roman" w:hAnsi="Times New Roman" w:cs="Times New Roman"/>
          <w:color w:val="FF0000"/>
          <w:sz w:val="24"/>
          <w:szCs w:val="24"/>
          <w:lang w:val="en-US" w:eastAsia="ru-RU"/>
        </w:rPr>
        <w:t>Generating</w:t>
      </w:r>
      <w:r w:rsidRPr="00132289">
        <w:rPr>
          <w:rFonts w:ascii="Times New Roman" w:eastAsia="Times New Roman" w:hAnsi="Times New Roman" w:cs="Times New Roman"/>
          <w:color w:val="FF0000"/>
          <w:sz w:val="24"/>
          <w:szCs w:val="24"/>
          <w:lang w:eastAsia="ru-RU"/>
        </w:rPr>
        <w:t xml:space="preserve"> </w:t>
      </w:r>
      <w:r w:rsidRPr="006849DF">
        <w:rPr>
          <w:rFonts w:ascii="Times New Roman" w:eastAsia="Times New Roman" w:hAnsi="Times New Roman" w:cs="Times New Roman"/>
          <w:color w:val="FF0000"/>
          <w:sz w:val="24"/>
          <w:szCs w:val="24"/>
          <w:lang w:val="en-US" w:eastAsia="ru-RU"/>
        </w:rPr>
        <w:t>Terrain</w:t>
      </w:r>
      <w:r w:rsidRPr="00132289">
        <w:rPr>
          <w:rFonts w:ascii="Times New Roman" w:eastAsia="Times New Roman" w:hAnsi="Times New Roman" w:cs="Times New Roman"/>
          <w:color w:val="FF0000"/>
          <w:sz w:val="24"/>
          <w:szCs w:val="24"/>
          <w:lang w:eastAsia="ru-RU"/>
        </w:rPr>
        <w:t>]</w:t>
      </w:r>
      <w:r w:rsidR="00132289">
        <w:rPr>
          <w:rFonts w:ascii="Times New Roman" w:eastAsia="Times New Roman" w:hAnsi="Times New Roman" w:cs="Times New Roman"/>
          <w:color w:val="000000"/>
          <w:sz w:val="24"/>
          <w:szCs w:val="24"/>
          <w:lang w:eastAsia="ru-RU"/>
        </w:rPr>
        <w:t>.</w:t>
      </w:r>
    </w:p>
    <w:p w14:paraId="084319C5" w14:textId="77777777" w:rsidR="003350A4" w:rsidRDefault="00BC30BF" w:rsidP="00D72A1C">
      <w:pPr>
        <w:pStyle w:val="a8"/>
        <w:spacing w:before="0" w:beforeAutospacing="0" w:after="120" w:afterAutospacing="0" w:line="25" w:lineRule="atLeast"/>
        <w:ind w:firstLine="709"/>
        <w:jc w:val="both"/>
      </w:pPr>
      <w:r w:rsidRPr="004B5D09">
        <w:rPr>
          <w:color w:val="000000"/>
          <w:lang w:val="en-US"/>
        </w:rPr>
        <w:t xml:space="preserve">4. </w:t>
      </w:r>
      <w:r w:rsidRPr="006849DF">
        <w:rPr>
          <w:i/>
          <w:iCs/>
          <w:color w:val="000000"/>
        </w:rPr>
        <w:t>Шумовые</w:t>
      </w:r>
      <w:r w:rsidRPr="004B5D09">
        <w:rPr>
          <w:i/>
          <w:iCs/>
          <w:color w:val="000000"/>
          <w:lang w:val="en-US"/>
        </w:rPr>
        <w:t xml:space="preserve"> </w:t>
      </w:r>
      <w:r w:rsidRPr="006849DF">
        <w:rPr>
          <w:i/>
          <w:iCs/>
          <w:color w:val="000000"/>
        </w:rPr>
        <w:t>алгоритмы</w:t>
      </w:r>
      <w:r w:rsidRPr="004B5D09">
        <w:rPr>
          <w:i/>
          <w:iCs/>
          <w:color w:val="000000"/>
          <w:lang w:val="en-US"/>
        </w:rPr>
        <w:t>.</w:t>
      </w:r>
      <w:r w:rsidRPr="004B5D09">
        <w:rPr>
          <w:iCs/>
          <w:color w:val="000000"/>
          <w:lang w:val="en-US"/>
        </w:rPr>
        <w:t xml:space="preserve"> </w:t>
      </w:r>
      <w:r w:rsidRPr="008540EF">
        <w:rPr>
          <w:color w:val="FF0000"/>
          <w:lang w:val="en-US"/>
        </w:rPr>
        <w:t>[2010 – [</w:t>
      </w:r>
      <w:r w:rsidRPr="006849DF">
        <w:rPr>
          <w:color w:val="FF0000"/>
        </w:rPr>
        <w:t>С</w:t>
      </w:r>
      <w:r w:rsidRPr="008540EF">
        <w:rPr>
          <w:color w:val="FF0000"/>
          <w:lang w:val="en-US"/>
        </w:rPr>
        <w:t xml:space="preserve">] </w:t>
      </w:r>
      <w:r w:rsidRPr="006849DF">
        <w:rPr>
          <w:color w:val="FF0000"/>
          <w:lang w:val="en-US"/>
        </w:rPr>
        <w:t>Challenges</w:t>
      </w:r>
      <w:r w:rsidRPr="008540EF">
        <w:rPr>
          <w:color w:val="FF0000"/>
          <w:lang w:val="en-US"/>
        </w:rPr>
        <w:t xml:space="preserve"> </w:t>
      </w:r>
      <w:r w:rsidRPr="006849DF">
        <w:rPr>
          <w:color w:val="FF0000"/>
          <w:lang w:val="en-US"/>
        </w:rPr>
        <w:t>in</w:t>
      </w:r>
      <w:r w:rsidRPr="008540EF">
        <w:rPr>
          <w:color w:val="FF0000"/>
          <w:lang w:val="en-US"/>
        </w:rPr>
        <w:t xml:space="preserve"> </w:t>
      </w:r>
      <w:r w:rsidRPr="006849DF">
        <w:rPr>
          <w:color w:val="FF0000"/>
          <w:lang w:val="en-US"/>
        </w:rPr>
        <w:t>Procedural</w:t>
      </w:r>
      <w:r w:rsidRPr="008540EF">
        <w:rPr>
          <w:color w:val="FF0000"/>
          <w:lang w:val="en-US"/>
        </w:rPr>
        <w:t xml:space="preserve"> </w:t>
      </w:r>
      <w:r w:rsidRPr="006849DF">
        <w:rPr>
          <w:color w:val="FF0000"/>
          <w:lang w:val="en-US"/>
        </w:rPr>
        <w:t>Terrain</w:t>
      </w:r>
      <w:r w:rsidRPr="008540EF">
        <w:rPr>
          <w:color w:val="FF0000"/>
          <w:lang w:val="en-US"/>
        </w:rPr>
        <w:t xml:space="preserve"> </w:t>
      </w:r>
      <w:r w:rsidRPr="006849DF">
        <w:rPr>
          <w:color w:val="FF0000"/>
          <w:lang w:val="en-US"/>
        </w:rPr>
        <w:t>Generation</w:t>
      </w:r>
      <w:r w:rsidRPr="008540EF">
        <w:rPr>
          <w:color w:val="FF0000"/>
          <w:lang w:val="en-US"/>
        </w:rPr>
        <w:t>]</w:t>
      </w:r>
      <w:r w:rsidRPr="008540EF">
        <w:rPr>
          <w:lang w:val="en-US"/>
        </w:rPr>
        <w:t xml:space="preserve"> </w:t>
      </w:r>
      <w:r w:rsidRPr="006849DF">
        <w:t>Основными</w:t>
      </w:r>
      <w:r w:rsidRPr="008540EF">
        <w:rPr>
          <w:lang w:val="en-US"/>
        </w:rPr>
        <w:t xml:space="preserve"> </w:t>
      </w:r>
      <w:r w:rsidRPr="006849DF">
        <w:t>в</w:t>
      </w:r>
      <w:r w:rsidRPr="008540EF">
        <w:rPr>
          <w:lang w:val="en-US"/>
        </w:rPr>
        <w:t xml:space="preserve"> </w:t>
      </w:r>
      <w:r w:rsidRPr="006849DF">
        <w:t>данной</w:t>
      </w:r>
      <w:r w:rsidRPr="008540EF">
        <w:rPr>
          <w:lang w:val="en-US"/>
        </w:rPr>
        <w:t xml:space="preserve"> </w:t>
      </w:r>
      <w:r w:rsidRPr="006849DF">
        <w:t>категории</w:t>
      </w:r>
      <w:r w:rsidRPr="008540EF">
        <w:rPr>
          <w:lang w:val="en-US"/>
        </w:rPr>
        <w:t xml:space="preserve"> </w:t>
      </w:r>
      <w:r w:rsidRPr="006849DF">
        <w:t>алгоритмов</w:t>
      </w:r>
      <w:r w:rsidRPr="008540EF">
        <w:rPr>
          <w:lang w:val="en-US"/>
        </w:rPr>
        <w:t xml:space="preserve"> </w:t>
      </w:r>
      <w:r w:rsidRPr="006849DF">
        <w:t>являются</w:t>
      </w:r>
      <w:r w:rsidRPr="006849DF">
        <w:rPr>
          <w:lang w:val="en-US"/>
        </w:rPr>
        <w:t xml:space="preserve"> </w:t>
      </w:r>
      <w:r w:rsidRPr="006849DF">
        <w:rPr>
          <w:i/>
          <w:lang w:val="en-US"/>
        </w:rPr>
        <w:t>«value noise»</w:t>
      </w:r>
      <w:r w:rsidRPr="006849DF">
        <w:rPr>
          <w:lang w:val="en-US"/>
        </w:rPr>
        <w:t xml:space="preserve">, </w:t>
      </w:r>
      <w:r w:rsidRPr="006849DF">
        <w:rPr>
          <w:i/>
          <w:lang w:val="en-US"/>
        </w:rPr>
        <w:t>«</w:t>
      </w:r>
      <w:proofErr w:type="spellStart"/>
      <w:r w:rsidRPr="006849DF">
        <w:rPr>
          <w:i/>
          <w:lang w:val="en-US"/>
        </w:rPr>
        <w:t>Perlin</w:t>
      </w:r>
      <w:proofErr w:type="spellEnd"/>
      <w:r w:rsidRPr="006849DF">
        <w:rPr>
          <w:i/>
          <w:lang w:val="en-US"/>
        </w:rPr>
        <w:t xml:space="preserve"> noise» (</w:t>
      </w:r>
      <w:r w:rsidRPr="006849DF">
        <w:rPr>
          <w:i/>
        </w:rPr>
        <w:t>шум</w:t>
      </w:r>
      <w:r w:rsidRPr="006849DF">
        <w:rPr>
          <w:i/>
          <w:lang w:val="en-US"/>
        </w:rPr>
        <w:t xml:space="preserve"> </w:t>
      </w:r>
      <w:r w:rsidRPr="006849DF">
        <w:rPr>
          <w:i/>
        </w:rPr>
        <w:t>Перлина</w:t>
      </w:r>
      <w:r w:rsidRPr="006849DF">
        <w:rPr>
          <w:i/>
          <w:lang w:val="en-US"/>
        </w:rPr>
        <w:t>)</w:t>
      </w:r>
      <w:r w:rsidRPr="006849DF">
        <w:rPr>
          <w:lang w:val="en-US"/>
        </w:rPr>
        <w:t xml:space="preserve"> </w:t>
      </w:r>
      <w:r w:rsidRPr="006849DF">
        <w:t>и</w:t>
      </w:r>
      <w:r w:rsidRPr="006849DF">
        <w:rPr>
          <w:lang w:val="en-US"/>
        </w:rPr>
        <w:t xml:space="preserve"> </w:t>
      </w:r>
      <w:r w:rsidRPr="006849DF">
        <w:rPr>
          <w:i/>
          <w:lang w:val="en-US"/>
        </w:rPr>
        <w:t>«simplex noise»</w:t>
      </w:r>
      <w:r w:rsidRPr="006849DF">
        <w:rPr>
          <w:lang w:val="en-US"/>
        </w:rPr>
        <w:t xml:space="preserve"> </w:t>
      </w:r>
      <w:r w:rsidRPr="006849DF">
        <w:rPr>
          <w:color w:val="FF0000"/>
          <w:lang w:val="en-US"/>
        </w:rPr>
        <w:t xml:space="preserve">[2011 – [С] Procedurally Generating Terrain], [2014 – [К] Framework for Real-Time Editing of Endless Procedural Terrains], [2014 – [С] Designer Worlds Procedural Generation of Infinite Terrain from Real-World </w:t>
      </w:r>
      <w:proofErr w:type="spellStart"/>
      <w:r w:rsidRPr="006849DF">
        <w:rPr>
          <w:color w:val="FF0000"/>
          <w:lang w:val="en-US"/>
        </w:rPr>
        <w:t>Evelation</w:t>
      </w:r>
      <w:proofErr w:type="spellEnd"/>
      <w:r w:rsidRPr="006849DF">
        <w:rPr>
          <w:color w:val="FF0000"/>
          <w:lang w:val="en-US"/>
        </w:rPr>
        <w:t xml:space="preserve"> Data]</w:t>
      </w:r>
      <w:r w:rsidRPr="006849DF">
        <w:rPr>
          <w:lang w:val="en-US"/>
        </w:rPr>
        <w:t xml:space="preserve">. </w:t>
      </w:r>
      <w:r w:rsidRPr="006849DF">
        <w:t xml:space="preserve">Их особенность заключается в том, что значение каждого пикселя можно определить в любой момент времени без необходимости хранения всей карты высот в памяти. </w:t>
      </w:r>
      <w:r w:rsidRPr="006849DF">
        <w:rPr>
          <w:i/>
        </w:rPr>
        <w:t>Шум Перлина</w:t>
      </w:r>
      <w:r w:rsidRPr="006849DF">
        <w:t xml:space="preserve"> и </w:t>
      </w:r>
      <w:r w:rsidRPr="006849DF">
        <w:rPr>
          <w:i/>
          <w:lang w:val="en-US"/>
        </w:rPr>
        <w:t>simplex</w:t>
      </w:r>
      <w:r w:rsidRPr="006849DF">
        <w:rPr>
          <w:i/>
        </w:rPr>
        <w:t xml:space="preserve"> </w:t>
      </w:r>
      <w:r w:rsidRPr="006849DF">
        <w:rPr>
          <w:i/>
          <w:lang w:val="en-US"/>
        </w:rPr>
        <w:t>noise</w:t>
      </w:r>
      <w:r w:rsidRPr="006849DF">
        <w:t xml:space="preserve"> кроме значения параметров генерации хранят лишь таблицы перестановок и </w:t>
      </w:r>
      <w:r w:rsidRPr="006849DF">
        <w:lastRenderedPageBreak/>
        <w:t>градиентов. Считается, что данные алгоритмы позволяют генерировать карты высот хорошего качества</w:t>
      </w:r>
      <w:r w:rsidR="00C17747">
        <w:t xml:space="preserve"> (без артефактов)</w:t>
      </w:r>
      <w:r w:rsidRPr="006849DF">
        <w:t xml:space="preserve">, а также одним из их основных достоинств является «контролируемость» генерации, однако по скорости они уступают фрактальным алгоритмам </w:t>
      </w:r>
      <w:r w:rsidRPr="006849DF">
        <w:rPr>
          <w:i/>
          <w:lang w:val="en-US"/>
        </w:rPr>
        <w:t>diamond</w:t>
      </w:r>
      <w:r w:rsidRPr="006849DF">
        <w:rPr>
          <w:i/>
        </w:rPr>
        <w:t>-</w:t>
      </w:r>
      <w:r w:rsidRPr="006849DF">
        <w:rPr>
          <w:i/>
          <w:lang w:val="en-US"/>
        </w:rPr>
        <w:t>square</w:t>
      </w:r>
      <w:r w:rsidRPr="006849DF">
        <w:t xml:space="preserve"> и </w:t>
      </w:r>
      <w:r w:rsidRPr="006849DF">
        <w:rPr>
          <w:i/>
          <w:lang w:val="en-US"/>
        </w:rPr>
        <w:t>midpoint</w:t>
      </w:r>
      <w:r w:rsidRPr="006849DF">
        <w:rPr>
          <w:i/>
        </w:rPr>
        <w:t xml:space="preserve"> </w:t>
      </w:r>
      <w:r w:rsidRPr="006849DF">
        <w:rPr>
          <w:i/>
          <w:lang w:val="en-US"/>
        </w:rPr>
        <w:t>displacement</w:t>
      </w:r>
      <w:r w:rsidRPr="006849DF">
        <w:rPr>
          <w:color w:val="FF0000"/>
        </w:rPr>
        <w:t xml:space="preserve"> [2011 – [С] </w:t>
      </w:r>
      <w:proofErr w:type="spellStart"/>
      <w:r w:rsidRPr="006849DF">
        <w:rPr>
          <w:color w:val="FF0000"/>
        </w:rPr>
        <w:t>Procedurally</w:t>
      </w:r>
      <w:proofErr w:type="spellEnd"/>
      <w:r w:rsidRPr="006849DF">
        <w:rPr>
          <w:color w:val="FF0000"/>
        </w:rPr>
        <w:t xml:space="preserve"> </w:t>
      </w:r>
      <w:proofErr w:type="spellStart"/>
      <w:r w:rsidRPr="006849DF">
        <w:rPr>
          <w:color w:val="FF0000"/>
        </w:rPr>
        <w:t>Generating</w:t>
      </w:r>
      <w:proofErr w:type="spellEnd"/>
      <w:r w:rsidRPr="006849DF">
        <w:rPr>
          <w:color w:val="FF0000"/>
        </w:rPr>
        <w:t xml:space="preserve"> </w:t>
      </w:r>
      <w:proofErr w:type="spellStart"/>
      <w:r w:rsidRPr="006849DF">
        <w:rPr>
          <w:color w:val="FF0000"/>
        </w:rPr>
        <w:t>Terrain</w:t>
      </w:r>
      <w:proofErr w:type="spellEnd"/>
      <w:r w:rsidRPr="006849DF">
        <w:rPr>
          <w:color w:val="FF0000"/>
        </w:rPr>
        <w:t>]</w:t>
      </w:r>
      <w:r w:rsidRPr="006849DF">
        <w:t>.</w:t>
      </w:r>
      <w:r w:rsidR="003350A4" w:rsidRPr="003350A4">
        <w:rPr>
          <w:i/>
        </w:rPr>
        <w:t xml:space="preserve"> </w:t>
      </w:r>
      <w:r w:rsidR="003350A4" w:rsidRPr="00760C76">
        <w:rPr>
          <w:i/>
          <w:lang w:val="en-US"/>
        </w:rPr>
        <w:t>Simplex</w:t>
      </w:r>
      <w:r w:rsidR="003350A4" w:rsidRPr="00760C76">
        <w:rPr>
          <w:i/>
        </w:rPr>
        <w:t xml:space="preserve"> </w:t>
      </w:r>
      <w:r w:rsidR="003350A4" w:rsidRPr="00760C76">
        <w:rPr>
          <w:i/>
          <w:lang w:val="en-US"/>
        </w:rPr>
        <w:t>noise</w:t>
      </w:r>
      <w:r w:rsidR="003350A4" w:rsidRPr="00760C76">
        <w:t xml:space="preserve"> </w:t>
      </w:r>
      <w:r w:rsidR="003350A4">
        <w:t xml:space="preserve">был разработан в качестве замены </w:t>
      </w:r>
      <w:r w:rsidR="003350A4" w:rsidRPr="00760C76">
        <w:rPr>
          <w:i/>
        </w:rPr>
        <w:t>шум</w:t>
      </w:r>
      <w:r w:rsidR="00C17747">
        <w:rPr>
          <w:i/>
        </w:rPr>
        <w:t>а</w:t>
      </w:r>
      <w:r w:rsidR="003350A4" w:rsidRPr="00760C76">
        <w:rPr>
          <w:i/>
        </w:rPr>
        <w:t xml:space="preserve"> </w:t>
      </w:r>
      <w:r w:rsidR="003350A4" w:rsidRPr="00C17747">
        <w:rPr>
          <w:i/>
        </w:rPr>
        <w:t>Перлина</w:t>
      </w:r>
      <w:r w:rsidR="00C17747">
        <w:t xml:space="preserve"> для уменьшения сложности вычислений и потребления</w:t>
      </w:r>
      <w:r w:rsidR="003350A4">
        <w:t xml:space="preserve"> ресурсов компьютера на задачах </w:t>
      </w:r>
      <w:r w:rsidR="00C17747">
        <w:t>большой размерности</w:t>
      </w:r>
      <w:r w:rsidR="003350A4">
        <w:t>. Он отличается сложностью для понимания, реализации и отладки, а также имеет намного меньше готовых реализаций</w:t>
      </w:r>
      <w:r w:rsidR="003350A4" w:rsidRPr="003350A4">
        <w:t xml:space="preserve">  </w:t>
      </w:r>
      <w:r w:rsidR="003350A4" w:rsidRPr="006849DF">
        <w:rPr>
          <w:color w:val="FF0000"/>
        </w:rPr>
        <w:t xml:space="preserve">[2011 – [С] </w:t>
      </w:r>
      <w:proofErr w:type="spellStart"/>
      <w:r w:rsidR="003350A4" w:rsidRPr="006849DF">
        <w:rPr>
          <w:color w:val="FF0000"/>
        </w:rPr>
        <w:t>Procedurally</w:t>
      </w:r>
      <w:proofErr w:type="spellEnd"/>
      <w:r w:rsidR="003350A4" w:rsidRPr="006849DF">
        <w:rPr>
          <w:color w:val="FF0000"/>
        </w:rPr>
        <w:t xml:space="preserve"> </w:t>
      </w:r>
      <w:proofErr w:type="spellStart"/>
      <w:r w:rsidR="003350A4" w:rsidRPr="006849DF">
        <w:rPr>
          <w:color w:val="FF0000"/>
        </w:rPr>
        <w:t>Generating</w:t>
      </w:r>
      <w:proofErr w:type="spellEnd"/>
      <w:r w:rsidR="003350A4" w:rsidRPr="006849DF">
        <w:rPr>
          <w:color w:val="FF0000"/>
        </w:rPr>
        <w:t xml:space="preserve"> </w:t>
      </w:r>
      <w:proofErr w:type="spellStart"/>
      <w:r w:rsidR="003350A4" w:rsidRPr="006849DF">
        <w:rPr>
          <w:color w:val="FF0000"/>
        </w:rPr>
        <w:t>Terrain</w:t>
      </w:r>
      <w:proofErr w:type="spellEnd"/>
      <w:r w:rsidR="003350A4" w:rsidRPr="006849DF">
        <w:rPr>
          <w:color w:val="FF0000"/>
        </w:rPr>
        <w:t>]</w:t>
      </w:r>
      <w:r w:rsidR="003350A4" w:rsidRPr="003350A4">
        <w:rPr>
          <w:color w:val="000000" w:themeColor="text1"/>
        </w:rPr>
        <w:t>.</w:t>
      </w:r>
    </w:p>
    <w:p w14:paraId="11405C6E" w14:textId="77777777" w:rsidR="00D83E34" w:rsidRDefault="00760C76" w:rsidP="00D72A1C">
      <w:pPr>
        <w:pStyle w:val="a8"/>
        <w:spacing w:before="0" w:beforeAutospacing="0" w:after="120" w:afterAutospacing="0" w:line="25" w:lineRule="atLeast"/>
        <w:ind w:firstLine="567"/>
        <w:jc w:val="both"/>
      </w:pPr>
      <w:r>
        <w:t xml:space="preserve">В данной </w:t>
      </w:r>
      <w:proofErr w:type="gramStart"/>
      <w:r>
        <w:t>категории</w:t>
      </w:r>
      <w:r w:rsidR="004D6013">
        <w:t xml:space="preserve"> алгоритмов</w:t>
      </w:r>
      <w:proofErr w:type="gramEnd"/>
      <w:r>
        <w:t xml:space="preserve"> наиболее часто </w:t>
      </w:r>
      <w:r w:rsidR="003350A4">
        <w:t>используемым</w:t>
      </w:r>
      <w:r>
        <w:t xml:space="preserve"> является шум Перлина</w:t>
      </w:r>
      <w:r w:rsidR="005C496B">
        <w:t xml:space="preserve"> </w:t>
      </w:r>
      <w:r w:rsidR="005C496B" w:rsidRPr="005C496B">
        <w:rPr>
          <w:color w:val="FF0000"/>
        </w:rPr>
        <w:t>[</w:t>
      </w:r>
      <w:proofErr w:type="spellStart"/>
      <w:r w:rsidR="005C496B" w:rsidRPr="005C496B">
        <w:rPr>
          <w:color w:val="FF0000"/>
        </w:rPr>
        <w:t>Perlin</w:t>
      </w:r>
      <w:proofErr w:type="spellEnd"/>
      <w:r w:rsidR="005C496B" w:rsidRPr="005C496B">
        <w:rPr>
          <w:color w:val="FF0000"/>
        </w:rPr>
        <w:t xml:space="preserve">, </w:t>
      </w:r>
      <w:proofErr w:type="spellStart"/>
      <w:r w:rsidR="005C496B" w:rsidRPr="005C496B">
        <w:rPr>
          <w:color w:val="FF0000"/>
        </w:rPr>
        <w:t>Ken</w:t>
      </w:r>
      <w:proofErr w:type="spellEnd"/>
      <w:r w:rsidR="005C496B" w:rsidRPr="005C496B">
        <w:rPr>
          <w:color w:val="FF0000"/>
        </w:rPr>
        <w:t xml:space="preserve"> (</w:t>
      </w:r>
      <w:proofErr w:type="spellStart"/>
      <w:r w:rsidR="005C496B" w:rsidRPr="005C496B">
        <w:rPr>
          <w:color w:val="FF0000"/>
        </w:rPr>
        <w:t>July</w:t>
      </w:r>
      <w:proofErr w:type="spellEnd"/>
      <w:r w:rsidR="005C496B" w:rsidRPr="005C496B">
        <w:rPr>
          <w:color w:val="FF0000"/>
        </w:rPr>
        <w:t xml:space="preserve"> 1985). </w:t>
      </w:r>
      <w:r w:rsidR="005C496B" w:rsidRPr="00332003">
        <w:rPr>
          <w:color w:val="FF0000"/>
        </w:rPr>
        <w:t>"</w:t>
      </w:r>
      <w:r w:rsidR="005C496B" w:rsidRPr="005C496B">
        <w:rPr>
          <w:color w:val="FF0000"/>
          <w:lang w:val="en-US"/>
        </w:rPr>
        <w:t>An</w:t>
      </w:r>
      <w:r w:rsidR="005C496B" w:rsidRPr="00332003">
        <w:rPr>
          <w:color w:val="FF0000"/>
        </w:rPr>
        <w:t xml:space="preserve"> </w:t>
      </w:r>
      <w:r w:rsidR="005C496B" w:rsidRPr="005C496B">
        <w:rPr>
          <w:color w:val="FF0000"/>
          <w:lang w:val="en-US"/>
        </w:rPr>
        <w:t>Image</w:t>
      </w:r>
      <w:r w:rsidR="005C496B" w:rsidRPr="00332003">
        <w:rPr>
          <w:color w:val="FF0000"/>
        </w:rPr>
        <w:t xml:space="preserve"> </w:t>
      </w:r>
      <w:r w:rsidR="005C496B" w:rsidRPr="005C496B">
        <w:rPr>
          <w:color w:val="FF0000"/>
          <w:lang w:val="en-US"/>
        </w:rPr>
        <w:t>Synthesizer</w:t>
      </w:r>
      <w:r w:rsidR="005C496B" w:rsidRPr="00332003">
        <w:rPr>
          <w:color w:val="FF0000"/>
        </w:rPr>
        <w:t xml:space="preserve">". </w:t>
      </w:r>
      <w:r w:rsidR="005C496B" w:rsidRPr="005C496B">
        <w:rPr>
          <w:color w:val="FF0000"/>
          <w:lang w:val="en-US"/>
        </w:rPr>
        <w:t>SIGGRAPH</w:t>
      </w:r>
      <w:r w:rsidR="005C496B" w:rsidRPr="00332003">
        <w:rPr>
          <w:color w:val="FF0000"/>
        </w:rPr>
        <w:t xml:space="preserve"> </w:t>
      </w:r>
      <w:proofErr w:type="spellStart"/>
      <w:r w:rsidR="005C496B" w:rsidRPr="005C496B">
        <w:rPr>
          <w:color w:val="FF0000"/>
          <w:lang w:val="en-US"/>
        </w:rPr>
        <w:t>Comput</w:t>
      </w:r>
      <w:proofErr w:type="spellEnd"/>
      <w:r w:rsidR="005C496B" w:rsidRPr="00332003">
        <w:rPr>
          <w:color w:val="FF0000"/>
        </w:rPr>
        <w:t xml:space="preserve">. </w:t>
      </w:r>
      <w:r w:rsidR="005C496B" w:rsidRPr="005C496B">
        <w:rPr>
          <w:color w:val="FF0000"/>
          <w:lang w:val="en-US"/>
        </w:rPr>
        <w:t>Graph</w:t>
      </w:r>
      <w:r w:rsidR="005C496B" w:rsidRPr="00332003">
        <w:rPr>
          <w:color w:val="FF0000"/>
        </w:rPr>
        <w:t xml:space="preserve">. 19 (0097–8930): 287–296. </w:t>
      </w:r>
      <w:proofErr w:type="spellStart"/>
      <w:r w:rsidR="005C496B" w:rsidRPr="005C496B">
        <w:rPr>
          <w:color w:val="FF0000"/>
          <w:lang w:val="en-US"/>
        </w:rPr>
        <w:t>doi</w:t>
      </w:r>
      <w:proofErr w:type="spellEnd"/>
      <w:r w:rsidR="005C496B" w:rsidRPr="00332003">
        <w:rPr>
          <w:color w:val="FF0000"/>
        </w:rPr>
        <w:t xml:space="preserve">:10.1145/325165.325247. </w:t>
      </w:r>
      <w:r w:rsidR="005C496B" w:rsidRPr="005C496B">
        <w:rPr>
          <w:color w:val="FF0000"/>
          <w:lang w:val="en-US"/>
        </w:rPr>
        <w:t>Retrieved</w:t>
      </w:r>
      <w:r w:rsidR="005C496B" w:rsidRPr="00332003">
        <w:rPr>
          <w:color w:val="FF0000"/>
        </w:rPr>
        <w:t xml:space="preserve"> 9 </w:t>
      </w:r>
      <w:r w:rsidR="005C496B" w:rsidRPr="005C496B">
        <w:rPr>
          <w:color w:val="FF0000"/>
          <w:lang w:val="en-US"/>
        </w:rPr>
        <w:t>February</w:t>
      </w:r>
      <w:r w:rsidR="005C496B" w:rsidRPr="00332003">
        <w:rPr>
          <w:color w:val="FF0000"/>
        </w:rPr>
        <w:t xml:space="preserve"> 2016.]</w:t>
      </w:r>
      <w:r w:rsidRPr="00332003">
        <w:t>.</w:t>
      </w:r>
      <w:r w:rsidR="005C496B" w:rsidRPr="00332003">
        <w:t xml:space="preserve"> </w:t>
      </w:r>
      <w:r w:rsidR="000D3311">
        <w:t xml:space="preserve">Он включает </w:t>
      </w:r>
      <w:r w:rsidR="005C496B">
        <w:t xml:space="preserve">в себя три шага: задание сетки случайных векторов градиентов, вычисление скалярного произведения </w:t>
      </w:r>
      <w:r w:rsidR="00D834D9">
        <w:t xml:space="preserve">каждого градиента на вектор </w:t>
      </w:r>
      <w:r w:rsidR="005C496B">
        <w:t>расстояния до текущей точки и интерполяция между полученными значениями.</w:t>
      </w:r>
    </w:p>
    <w:p w14:paraId="6D26B4D6" w14:textId="77777777" w:rsidR="00BC30BF" w:rsidRDefault="00D83E34" w:rsidP="008D22F6">
      <w:pPr>
        <w:pStyle w:val="a8"/>
        <w:spacing w:before="0" w:beforeAutospacing="0" w:after="120" w:afterAutospacing="0" w:line="25" w:lineRule="atLeast"/>
        <w:ind w:firstLine="709"/>
        <w:jc w:val="both"/>
      </w:pPr>
      <w:r>
        <w:t xml:space="preserve">Анализ литературы и </w:t>
      </w:r>
      <w:r w:rsidR="00D834D9">
        <w:t>программных</w:t>
      </w:r>
      <w:r>
        <w:t xml:space="preserve"> реализаций</w:t>
      </w:r>
      <w:r w:rsidRPr="006849DF">
        <w:t xml:space="preserve"> р</w:t>
      </w:r>
      <w:r>
        <w:t>ассмотренных алгоритмов показал</w:t>
      </w:r>
      <w:r w:rsidRPr="006849DF">
        <w:t xml:space="preserve">, что для удовлетворения </w:t>
      </w:r>
      <w:r>
        <w:t xml:space="preserve">заявленных для разрабатываемого ПО </w:t>
      </w:r>
      <w:r w:rsidRPr="006849DF">
        <w:t>требований лучше всего подходит группа шумовых алгоритмов, в частности, шум Перлина</w:t>
      </w:r>
      <w:r>
        <w:t>, который до сих пор сохраняет свою актуальность</w:t>
      </w:r>
      <w:r w:rsidRPr="005C496B">
        <w:rPr>
          <w:color w:val="FF0000"/>
        </w:rPr>
        <w:t xml:space="preserve"> [2016 – [</w:t>
      </w:r>
      <w:proofErr w:type="spellStart"/>
      <w:r w:rsidRPr="006849DF">
        <w:rPr>
          <w:color w:val="FF0000"/>
          <w:lang w:val="en-US"/>
        </w:rPr>
        <w:t>Th</w:t>
      </w:r>
      <w:proofErr w:type="spellEnd"/>
      <w:r w:rsidRPr="005C496B">
        <w:rPr>
          <w:color w:val="FF0000"/>
        </w:rPr>
        <w:t xml:space="preserve">.] </w:t>
      </w:r>
      <w:r w:rsidRPr="006849DF">
        <w:rPr>
          <w:color w:val="FF0000"/>
          <w:lang w:val="en-US"/>
        </w:rPr>
        <w:t>Procedural</w:t>
      </w:r>
      <w:r w:rsidRPr="00D83E34">
        <w:rPr>
          <w:color w:val="FF0000"/>
        </w:rPr>
        <w:t xml:space="preserve"> </w:t>
      </w:r>
      <w:r w:rsidRPr="006849DF">
        <w:rPr>
          <w:color w:val="FF0000"/>
          <w:lang w:val="en-US"/>
        </w:rPr>
        <w:t>Terrain</w:t>
      </w:r>
      <w:r w:rsidRPr="00D83E34">
        <w:rPr>
          <w:color w:val="FF0000"/>
        </w:rPr>
        <w:t xml:space="preserve"> </w:t>
      </w:r>
      <w:r w:rsidRPr="006849DF">
        <w:rPr>
          <w:color w:val="FF0000"/>
          <w:lang w:val="en-US"/>
        </w:rPr>
        <w:t>Generation</w:t>
      </w:r>
      <w:r w:rsidRPr="00D83E34">
        <w:rPr>
          <w:color w:val="FF0000"/>
        </w:rPr>
        <w:t xml:space="preserve"> </w:t>
      </w:r>
      <w:r w:rsidRPr="006849DF">
        <w:rPr>
          <w:color w:val="FF0000"/>
          <w:lang w:val="en-US"/>
        </w:rPr>
        <w:t>Using</w:t>
      </w:r>
      <w:r w:rsidRPr="00D83E34">
        <w:rPr>
          <w:color w:val="FF0000"/>
        </w:rPr>
        <w:t xml:space="preserve"> </w:t>
      </w:r>
      <w:r w:rsidRPr="006849DF">
        <w:rPr>
          <w:color w:val="FF0000"/>
          <w:lang w:val="en-US"/>
        </w:rPr>
        <w:t>Ray</w:t>
      </w:r>
      <w:r w:rsidRPr="00D83E34">
        <w:rPr>
          <w:color w:val="FF0000"/>
        </w:rPr>
        <w:t xml:space="preserve"> </w:t>
      </w:r>
      <w:r w:rsidRPr="006849DF">
        <w:rPr>
          <w:color w:val="FF0000"/>
          <w:lang w:val="en-US"/>
        </w:rPr>
        <w:t>Marching</w:t>
      </w:r>
      <w:r w:rsidRPr="00D83E34">
        <w:rPr>
          <w:color w:val="FF0000"/>
        </w:rPr>
        <w:t>]</w:t>
      </w:r>
      <w:r>
        <w:rPr>
          <w:color w:val="FF0000"/>
        </w:rPr>
        <w:t xml:space="preserve"> </w:t>
      </w:r>
      <w:r w:rsidRPr="00D83E34">
        <w:rPr>
          <w:color w:val="FF0000"/>
        </w:rPr>
        <w:t>[2017 – [</w:t>
      </w:r>
      <w:proofErr w:type="spellStart"/>
      <w:r w:rsidRPr="006849DF">
        <w:rPr>
          <w:color w:val="FF0000"/>
          <w:lang w:val="en-US"/>
        </w:rPr>
        <w:t>Th</w:t>
      </w:r>
      <w:proofErr w:type="spellEnd"/>
      <w:r w:rsidRPr="00D83E34">
        <w:rPr>
          <w:color w:val="FF0000"/>
        </w:rPr>
        <w:t xml:space="preserve">.] </w:t>
      </w:r>
      <w:r w:rsidRPr="006849DF">
        <w:rPr>
          <w:color w:val="FF0000"/>
          <w:lang w:val="en-US"/>
        </w:rPr>
        <w:t>Terrain</w:t>
      </w:r>
      <w:r w:rsidRPr="00D83E34">
        <w:rPr>
          <w:color w:val="FF0000"/>
        </w:rPr>
        <w:t xml:space="preserve"> </w:t>
      </w:r>
      <w:r w:rsidRPr="006849DF">
        <w:rPr>
          <w:color w:val="FF0000"/>
          <w:lang w:val="en-US"/>
        </w:rPr>
        <w:t>synthesis</w:t>
      </w:r>
      <w:r w:rsidRPr="00D83E34">
        <w:rPr>
          <w:color w:val="FF0000"/>
        </w:rPr>
        <w:t xml:space="preserve"> </w:t>
      </w:r>
      <w:r w:rsidRPr="006849DF">
        <w:rPr>
          <w:color w:val="FF0000"/>
          <w:lang w:val="en-US"/>
        </w:rPr>
        <w:t>using</w:t>
      </w:r>
      <w:r w:rsidRPr="00D83E34">
        <w:rPr>
          <w:color w:val="FF0000"/>
        </w:rPr>
        <w:t xml:space="preserve"> </w:t>
      </w:r>
      <w:r w:rsidRPr="006849DF">
        <w:rPr>
          <w:color w:val="FF0000"/>
          <w:lang w:val="en-US"/>
        </w:rPr>
        <w:t>noise</w:t>
      </w:r>
      <w:r w:rsidRPr="00D83E34">
        <w:rPr>
          <w:color w:val="FF0000"/>
        </w:rPr>
        <w:t>]</w:t>
      </w:r>
      <w:r>
        <w:rPr>
          <w:color w:val="FF0000"/>
        </w:rPr>
        <w:t xml:space="preserve"> </w:t>
      </w:r>
      <w:r w:rsidRPr="006849DF">
        <w:rPr>
          <w:color w:val="FF0000"/>
        </w:rPr>
        <w:t>[2017 – [С] Генерация карт высот с использованием шума Перлина для построения ландшафтов]</w:t>
      </w:r>
      <w:r w:rsidRPr="006849DF">
        <w:t xml:space="preserve">, а также в некоторых случаях целесообразно использовать фрактальный алгоритм </w:t>
      </w:r>
      <w:r w:rsidRPr="006849DF">
        <w:rPr>
          <w:lang w:val="en-US"/>
        </w:rPr>
        <w:t>diamond</w:t>
      </w:r>
      <w:r w:rsidRPr="006849DF">
        <w:t>-</w:t>
      </w:r>
      <w:r w:rsidRPr="006849DF">
        <w:rPr>
          <w:lang w:val="en-US"/>
        </w:rPr>
        <w:t>square</w:t>
      </w:r>
      <w:r w:rsidRPr="006849DF">
        <w:t>.</w:t>
      </w:r>
    </w:p>
    <w:p w14:paraId="00F45D86" w14:textId="77777777" w:rsidR="008D22F6" w:rsidRDefault="008D22F6" w:rsidP="008D22F6">
      <w:pPr>
        <w:pStyle w:val="a8"/>
        <w:spacing w:before="0" w:beforeAutospacing="0" w:after="120" w:afterAutospacing="0" w:line="25" w:lineRule="atLeast"/>
        <w:ind w:firstLine="709"/>
        <w:jc w:val="both"/>
      </w:pPr>
    </w:p>
    <w:p w14:paraId="39B480D2" w14:textId="77777777" w:rsidR="0036762B" w:rsidRPr="0036762B" w:rsidRDefault="0036762B" w:rsidP="008D22F6">
      <w:pPr>
        <w:pStyle w:val="2"/>
        <w:spacing w:before="0" w:after="120" w:line="25" w:lineRule="atLeast"/>
        <w:ind w:firstLine="709"/>
        <w:jc w:val="center"/>
        <w:rPr>
          <w:rFonts w:ascii="Times New Roman" w:hAnsi="Times New Roman" w:cs="Times New Roman"/>
          <w:caps/>
          <w:color w:val="auto"/>
          <w:sz w:val="24"/>
          <w:szCs w:val="24"/>
        </w:rPr>
      </w:pPr>
      <w:bookmarkStart w:id="19" w:name="_Toc534840617"/>
      <w:r>
        <w:rPr>
          <w:rFonts w:ascii="Times New Roman" w:hAnsi="Times New Roman" w:cs="Times New Roman"/>
          <w:caps/>
          <w:color w:val="auto"/>
          <w:sz w:val="24"/>
          <w:szCs w:val="24"/>
        </w:rPr>
        <w:t xml:space="preserve">2. </w:t>
      </w:r>
      <w:r w:rsidR="00161466">
        <w:rPr>
          <w:rFonts w:ascii="Times New Roman" w:hAnsi="Times New Roman" w:cs="Times New Roman"/>
          <w:caps/>
          <w:color w:val="auto"/>
          <w:sz w:val="24"/>
          <w:szCs w:val="24"/>
        </w:rPr>
        <w:t xml:space="preserve">Выбор среды </w:t>
      </w:r>
      <w:r>
        <w:rPr>
          <w:rFonts w:ascii="Times New Roman" w:hAnsi="Times New Roman" w:cs="Times New Roman"/>
          <w:caps/>
          <w:color w:val="auto"/>
          <w:sz w:val="24"/>
          <w:szCs w:val="24"/>
        </w:rPr>
        <w:t>разработки 3</w:t>
      </w:r>
      <w:r>
        <w:rPr>
          <w:rFonts w:ascii="Times New Roman" w:hAnsi="Times New Roman" w:cs="Times New Roman"/>
          <w:caps/>
          <w:color w:val="auto"/>
          <w:sz w:val="24"/>
          <w:szCs w:val="24"/>
          <w:lang w:val="en-US"/>
        </w:rPr>
        <w:t>D</w:t>
      </w:r>
      <w:r w:rsidRPr="0036762B">
        <w:rPr>
          <w:rFonts w:ascii="Times New Roman" w:hAnsi="Times New Roman" w:cs="Times New Roman"/>
          <w:caps/>
          <w:color w:val="auto"/>
          <w:sz w:val="24"/>
          <w:szCs w:val="24"/>
        </w:rPr>
        <w:t>-</w:t>
      </w:r>
      <w:r>
        <w:rPr>
          <w:rFonts w:ascii="Times New Roman" w:hAnsi="Times New Roman" w:cs="Times New Roman"/>
          <w:caps/>
          <w:color w:val="auto"/>
          <w:sz w:val="24"/>
          <w:szCs w:val="24"/>
        </w:rPr>
        <w:t>приложений</w:t>
      </w:r>
      <w:bookmarkEnd w:id="19"/>
    </w:p>
    <w:p w14:paraId="5CBED965" w14:textId="3D065AB1" w:rsidR="004B11EF" w:rsidRDefault="00D94C8B" w:rsidP="00D72A1C">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 xml:space="preserve">Генератор рельефа входит в подсистему моделирования подводной среды, которая, в свою очередь, является частью имитационного моделирующего комплекса (ИМК) по отработке одиночных и групповых алгоритмов интеллектуального управления автономными необитаемыми подводными роботами. Необходимость использования стороннего программного обеспечения вместо разработки собственной платформы по отображению графики обусловлена несколькими требованиями. Основное из них заключается в значительном сокращении временных и человеческих затрат. Использование стороннего ПО позволяет не вникать в вопросы текстурирования и написания шейдеров и </w:t>
      </w:r>
      <w:r w:rsidR="005C22FC">
        <w:rPr>
          <w:rFonts w:ascii="Times New Roman" w:hAnsi="Times New Roman" w:cs="Times New Roman"/>
          <w:sz w:val="24"/>
          <w:szCs w:val="24"/>
        </w:rPr>
        <w:t>предоставляет</w:t>
      </w:r>
      <w:r w:rsidR="002B0AD3">
        <w:rPr>
          <w:rFonts w:ascii="Times New Roman" w:hAnsi="Times New Roman" w:cs="Times New Roman"/>
          <w:sz w:val="24"/>
          <w:szCs w:val="24"/>
        </w:rPr>
        <w:t xml:space="preserve"> возможность</w:t>
      </w:r>
      <w:r>
        <w:rPr>
          <w:rFonts w:ascii="Times New Roman" w:hAnsi="Times New Roman" w:cs="Times New Roman"/>
          <w:sz w:val="24"/>
          <w:szCs w:val="24"/>
        </w:rPr>
        <w:t xml:space="preserve"> сфокусироваться на</w:t>
      </w:r>
      <w:r w:rsidR="002B0AD3">
        <w:rPr>
          <w:rFonts w:ascii="Times New Roman" w:hAnsi="Times New Roman" w:cs="Times New Roman"/>
          <w:sz w:val="24"/>
          <w:szCs w:val="24"/>
        </w:rPr>
        <w:t xml:space="preserve"> основной задаче – </w:t>
      </w:r>
      <w:r>
        <w:rPr>
          <w:rFonts w:ascii="Times New Roman" w:hAnsi="Times New Roman" w:cs="Times New Roman"/>
          <w:sz w:val="24"/>
          <w:szCs w:val="24"/>
        </w:rPr>
        <w:t xml:space="preserve">разработке </w:t>
      </w:r>
      <w:r w:rsidR="002B0AD3">
        <w:rPr>
          <w:rFonts w:ascii="Times New Roman" w:hAnsi="Times New Roman" w:cs="Times New Roman"/>
          <w:sz w:val="24"/>
          <w:szCs w:val="24"/>
        </w:rPr>
        <w:t xml:space="preserve">ИМК. Игровые </w:t>
      </w:r>
      <w:del w:id="20" w:author="eugeneai" w:date="2019-02-06T20:28:00Z">
        <w:r w:rsidR="002B0AD3" w:rsidDel="002A5965">
          <w:rPr>
            <w:rFonts w:ascii="Times New Roman" w:hAnsi="Times New Roman" w:cs="Times New Roman"/>
            <w:sz w:val="24"/>
            <w:szCs w:val="24"/>
          </w:rPr>
          <w:delText xml:space="preserve">движки </w:delText>
        </w:r>
      </w:del>
      <w:ins w:id="21" w:author="eugeneai" w:date="2019-02-06T20:28:00Z">
        <w:r w:rsidR="002A5965">
          <w:rPr>
            <w:rFonts w:ascii="Times New Roman" w:hAnsi="Times New Roman" w:cs="Times New Roman"/>
            <w:sz w:val="24"/>
            <w:szCs w:val="24"/>
          </w:rPr>
          <w:t>механизмы (</w:t>
        </w:r>
      </w:ins>
      <w:proofErr w:type="spellStart"/>
      <w:ins w:id="22" w:author="eugeneai" w:date="2019-02-06T20:29:00Z">
        <w:r w:rsidR="002A5965">
          <w:rPr>
            <w:rFonts w:ascii="Times New Roman" w:hAnsi="Times New Roman" w:cs="Times New Roman"/>
            <w:sz w:val="24"/>
            <w:szCs w:val="24"/>
          </w:rPr>
          <w:t>engines</w:t>
        </w:r>
      </w:ins>
      <w:proofErr w:type="spellEnd"/>
      <w:ins w:id="23" w:author="eugeneai" w:date="2019-02-06T20:28:00Z">
        <w:r w:rsidR="002A5965">
          <w:rPr>
            <w:rFonts w:ascii="Times New Roman" w:hAnsi="Times New Roman" w:cs="Times New Roman"/>
            <w:sz w:val="24"/>
            <w:szCs w:val="24"/>
          </w:rPr>
          <w:t>)</w:t>
        </w:r>
        <w:r w:rsidR="002A5965">
          <w:rPr>
            <w:rFonts w:ascii="Times New Roman" w:hAnsi="Times New Roman" w:cs="Times New Roman"/>
            <w:sz w:val="24"/>
            <w:szCs w:val="24"/>
          </w:rPr>
          <w:t xml:space="preserve"> </w:t>
        </w:r>
      </w:ins>
      <w:r w:rsidR="002B0AD3">
        <w:rPr>
          <w:rFonts w:ascii="Times New Roman" w:hAnsi="Times New Roman" w:cs="Times New Roman"/>
          <w:sz w:val="24"/>
          <w:szCs w:val="24"/>
        </w:rPr>
        <w:t>являют</w:t>
      </w:r>
      <w:r w:rsidR="005C22FC">
        <w:rPr>
          <w:rFonts w:ascii="Times New Roman" w:hAnsi="Times New Roman" w:cs="Times New Roman"/>
          <w:sz w:val="24"/>
          <w:szCs w:val="24"/>
        </w:rPr>
        <w:t>ся таким типом платформ, которые</w:t>
      </w:r>
      <w:r w:rsidR="002B0AD3">
        <w:rPr>
          <w:rFonts w:ascii="Times New Roman" w:hAnsi="Times New Roman" w:cs="Times New Roman"/>
          <w:sz w:val="24"/>
          <w:szCs w:val="24"/>
        </w:rPr>
        <w:t xml:space="preserve"> удовлетворяют заданным требованиям и подходят для выполнения задачи по разработке алгоритмических и программных средств генерации рельефа и подводной среды в целом.</w:t>
      </w:r>
    </w:p>
    <w:p w14:paraId="20A6EC95" w14:textId="0E7F5E3D" w:rsidR="002B0AD3" w:rsidRPr="002B0AD3" w:rsidRDefault="002B0AD3" w:rsidP="00D72A1C">
      <w:pPr>
        <w:spacing w:after="120" w:line="25" w:lineRule="atLeast"/>
        <w:ind w:firstLine="567"/>
        <w:jc w:val="both"/>
        <w:rPr>
          <w:rFonts w:ascii="Times New Roman" w:hAnsi="Times New Roman" w:cs="Times New Roman"/>
          <w:sz w:val="24"/>
          <w:szCs w:val="24"/>
        </w:rPr>
      </w:pPr>
      <w:del w:id="24" w:author="eugeneai" w:date="2019-02-06T20:29:00Z">
        <w:r w:rsidDel="002A5965">
          <w:rPr>
            <w:rFonts w:ascii="Times New Roman" w:hAnsi="Times New Roman" w:cs="Times New Roman"/>
            <w:sz w:val="24"/>
            <w:szCs w:val="24"/>
          </w:rPr>
          <w:delText>На текущий момент</w:delText>
        </w:r>
      </w:del>
      <w:ins w:id="25" w:author="eugeneai" w:date="2019-02-06T20:29:00Z">
        <w:r w:rsidR="002A5965">
          <w:rPr>
            <w:rFonts w:ascii="Times New Roman" w:hAnsi="Times New Roman" w:cs="Times New Roman"/>
            <w:sz w:val="24"/>
            <w:szCs w:val="24"/>
          </w:rPr>
          <w:t>В настоящее время</w:t>
        </w:r>
      </w:ins>
      <w:r>
        <w:rPr>
          <w:rFonts w:ascii="Times New Roman" w:hAnsi="Times New Roman" w:cs="Times New Roman"/>
          <w:sz w:val="24"/>
          <w:szCs w:val="24"/>
        </w:rPr>
        <w:t xml:space="preserve"> основными конкурентами среди игровых </w:t>
      </w:r>
      <w:r w:rsidRPr="002A5965">
        <w:rPr>
          <w:rFonts w:ascii="Times New Roman" w:hAnsi="Times New Roman" w:cs="Times New Roman"/>
          <w:sz w:val="24"/>
          <w:szCs w:val="24"/>
          <w:highlight w:val="yellow"/>
          <w:rPrChange w:id="26" w:author="eugeneai" w:date="2019-02-06T20:29:00Z">
            <w:rPr>
              <w:rFonts w:ascii="Times New Roman" w:hAnsi="Times New Roman" w:cs="Times New Roman"/>
              <w:sz w:val="24"/>
              <w:szCs w:val="24"/>
            </w:rPr>
          </w:rPrChange>
        </w:rPr>
        <w:t>движков</w:t>
      </w:r>
      <w:r>
        <w:rPr>
          <w:rFonts w:ascii="Times New Roman" w:hAnsi="Times New Roman" w:cs="Times New Roman"/>
          <w:sz w:val="24"/>
          <w:szCs w:val="24"/>
        </w:rPr>
        <w:t xml:space="preserve"> являются </w:t>
      </w:r>
      <w:r>
        <w:rPr>
          <w:rFonts w:ascii="Times New Roman" w:hAnsi="Times New Roman" w:cs="Times New Roman"/>
          <w:sz w:val="24"/>
          <w:szCs w:val="24"/>
          <w:lang w:val="en-US"/>
        </w:rPr>
        <w:t>Unity</w:t>
      </w:r>
      <w:r w:rsidRPr="002B0AD3">
        <w:rPr>
          <w:rFonts w:ascii="Times New Roman" w:hAnsi="Times New Roman" w:cs="Times New Roman"/>
          <w:sz w:val="24"/>
          <w:szCs w:val="24"/>
        </w:rPr>
        <w:t xml:space="preserve">, </w:t>
      </w:r>
      <w:r>
        <w:rPr>
          <w:rFonts w:ascii="Times New Roman" w:hAnsi="Times New Roman" w:cs="Times New Roman"/>
          <w:sz w:val="24"/>
          <w:szCs w:val="24"/>
          <w:lang w:val="en-US"/>
        </w:rPr>
        <w:t>Unreal</w:t>
      </w:r>
      <w:r w:rsidRPr="002B0AD3">
        <w:rPr>
          <w:rFonts w:ascii="Times New Roman" w:hAnsi="Times New Roman" w:cs="Times New Roman"/>
          <w:sz w:val="24"/>
          <w:szCs w:val="24"/>
        </w:rPr>
        <w:t xml:space="preserve"> </w:t>
      </w:r>
      <w:r>
        <w:rPr>
          <w:rFonts w:ascii="Times New Roman" w:hAnsi="Times New Roman" w:cs="Times New Roman"/>
          <w:sz w:val="24"/>
          <w:szCs w:val="24"/>
          <w:lang w:val="en-US"/>
        </w:rPr>
        <w:t>Engine</w:t>
      </w:r>
      <w:r w:rsidRPr="002B0AD3">
        <w:rPr>
          <w:rFonts w:ascii="Times New Roman" w:hAnsi="Times New Roman" w:cs="Times New Roman"/>
          <w:sz w:val="24"/>
          <w:szCs w:val="24"/>
        </w:rPr>
        <w:t xml:space="preserve"> 4 </w:t>
      </w:r>
      <w:r>
        <w:rPr>
          <w:rFonts w:ascii="Times New Roman" w:hAnsi="Times New Roman" w:cs="Times New Roman"/>
          <w:sz w:val="24"/>
          <w:szCs w:val="24"/>
        </w:rPr>
        <w:t xml:space="preserve">и </w:t>
      </w:r>
      <w:proofErr w:type="spellStart"/>
      <w:r>
        <w:rPr>
          <w:rFonts w:ascii="Times New Roman" w:hAnsi="Times New Roman" w:cs="Times New Roman"/>
          <w:sz w:val="24"/>
          <w:szCs w:val="24"/>
          <w:lang w:val="en-US"/>
        </w:rPr>
        <w:t>CryENGINE</w:t>
      </w:r>
      <w:proofErr w:type="spellEnd"/>
      <w:r>
        <w:rPr>
          <w:rFonts w:ascii="Times New Roman" w:hAnsi="Times New Roman" w:cs="Times New Roman"/>
          <w:sz w:val="24"/>
          <w:szCs w:val="24"/>
        </w:rPr>
        <w:t>.</w:t>
      </w:r>
    </w:p>
    <w:p w14:paraId="3ECED164" w14:textId="0761C9F6" w:rsidR="002B0AD3" w:rsidRPr="002B0AD3" w:rsidRDefault="002B0AD3" w:rsidP="00D72A1C">
      <w:pPr>
        <w:pStyle w:val="a6"/>
        <w:numPr>
          <w:ilvl w:val="0"/>
          <w:numId w:val="10"/>
        </w:numPr>
        <w:spacing w:after="120" w:line="25" w:lineRule="atLeast"/>
        <w:jc w:val="both"/>
        <w:rPr>
          <w:rFonts w:ascii="Times New Roman" w:hAnsi="Times New Roman" w:cs="Times New Roman"/>
          <w:sz w:val="24"/>
          <w:szCs w:val="24"/>
        </w:rPr>
      </w:pPr>
      <w:r w:rsidRPr="002B0AD3">
        <w:rPr>
          <w:rFonts w:ascii="Times New Roman" w:hAnsi="Times New Roman" w:cs="Times New Roman"/>
          <w:sz w:val="24"/>
          <w:szCs w:val="24"/>
          <w:lang w:val="en-US"/>
        </w:rPr>
        <w:t>Unreal</w:t>
      </w:r>
      <w:r w:rsidRPr="002B0AD3">
        <w:rPr>
          <w:rFonts w:ascii="Times New Roman" w:hAnsi="Times New Roman" w:cs="Times New Roman"/>
          <w:sz w:val="24"/>
          <w:szCs w:val="24"/>
        </w:rPr>
        <w:t xml:space="preserve"> </w:t>
      </w:r>
      <w:r w:rsidRPr="002B0AD3">
        <w:rPr>
          <w:rFonts w:ascii="Times New Roman" w:hAnsi="Times New Roman" w:cs="Times New Roman"/>
          <w:sz w:val="24"/>
          <w:szCs w:val="24"/>
          <w:lang w:val="en-US"/>
        </w:rPr>
        <w:t>Engine</w:t>
      </w:r>
      <w:r w:rsidRPr="002B0AD3">
        <w:rPr>
          <w:rFonts w:ascii="Times New Roman" w:hAnsi="Times New Roman" w:cs="Times New Roman"/>
          <w:sz w:val="24"/>
          <w:szCs w:val="24"/>
        </w:rPr>
        <w:t xml:space="preserve"> 4 зарекомендовал себя как </w:t>
      </w:r>
      <w:r w:rsidRPr="002A5965">
        <w:rPr>
          <w:rFonts w:ascii="Times New Roman" w:hAnsi="Times New Roman" w:cs="Times New Roman"/>
          <w:sz w:val="24"/>
          <w:szCs w:val="24"/>
          <w:highlight w:val="yellow"/>
          <w:rPrChange w:id="27" w:author="eugeneai" w:date="2019-02-06T20:29:00Z">
            <w:rPr>
              <w:rFonts w:ascii="Times New Roman" w:hAnsi="Times New Roman" w:cs="Times New Roman"/>
              <w:sz w:val="24"/>
              <w:szCs w:val="24"/>
            </w:rPr>
          </w:rPrChange>
        </w:rPr>
        <w:t>движок</w:t>
      </w:r>
      <w:r w:rsidRPr="002B0AD3">
        <w:rPr>
          <w:rFonts w:ascii="Times New Roman" w:hAnsi="Times New Roman" w:cs="Times New Roman"/>
          <w:sz w:val="24"/>
          <w:szCs w:val="24"/>
        </w:rPr>
        <w:t xml:space="preserve"> с возможностью создания реалистично</w:t>
      </w:r>
      <w:del w:id="28" w:author="eugeneai" w:date="2019-02-06T20:29:00Z">
        <w:r w:rsidRPr="002B0AD3" w:rsidDel="002A5965">
          <w:rPr>
            <w:rFonts w:ascii="Times New Roman" w:hAnsi="Times New Roman" w:cs="Times New Roman"/>
            <w:sz w:val="24"/>
            <w:szCs w:val="24"/>
          </w:rPr>
          <w:delText>й</w:delText>
        </w:r>
      </w:del>
      <w:ins w:id="29" w:author="eugeneai" w:date="2019-02-06T20:29:00Z">
        <w:r w:rsidR="002A5965">
          <w:rPr>
            <w:rFonts w:ascii="Times New Roman" w:hAnsi="Times New Roman" w:cs="Times New Roman"/>
            <w:sz w:val="24"/>
            <w:szCs w:val="24"/>
          </w:rPr>
          <w:t>го изображения</w:t>
        </w:r>
      </w:ins>
      <w:del w:id="30" w:author="eugeneai" w:date="2019-02-06T20:29:00Z">
        <w:r w:rsidRPr="002B0AD3" w:rsidDel="002A5965">
          <w:rPr>
            <w:rFonts w:ascii="Times New Roman" w:hAnsi="Times New Roman" w:cs="Times New Roman"/>
            <w:sz w:val="24"/>
            <w:szCs w:val="24"/>
          </w:rPr>
          <w:delText xml:space="preserve"> картинки</w:delText>
        </w:r>
      </w:del>
      <w:r w:rsidRPr="002B0AD3">
        <w:rPr>
          <w:rFonts w:ascii="Times New Roman" w:hAnsi="Times New Roman" w:cs="Times New Roman"/>
          <w:sz w:val="24"/>
          <w:szCs w:val="24"/>
        </w:rPr>
        <w:t xml:space="preserve">, использования динамического освещения и около миллиона частиц в одной сцене, а наличие </w:t>
      </w:r>
      <w:r w:rsidRPr="002B0AD3">
        <w:rPr>
          <w:rFonts w:ascii="Times New Roman" w:hAnsi="Times New Roman" w:cs="Times New Roman"/>
          <w:sz w:val="24"/>
          <w:szCs w:val="24"/>
          <w:lang w:val="en-US"/>
        </w:rPr>
        <w:t>Blueprint</w:t>
      </w:r>
      <w:r w:rsidRPr="002B0AD3">
        <w:rPr>
          <w:rFonts w:ascii="Times New Roman" w:hAnsi="Times New Roman" w:cs="Times New Roman"/>
          <w:sz w:val="24"/>
          <w:szCs w:val="24"/>
        </w:rPr>
        <w:t xml:space="preserve"> </w:t>
      </w:r>
      <w:r w:rsidRPr="002B0AD3">
        <w:rPr>
          <w:rFonts w:ascii="Times New Roman" w:hAnsi="Times New Roman" w:cs="Times New Roman"/>
          <w:sz w:val="24"/>
          <w:szCs w:val="24"/>
          <w:lang w:val="en-US"/>
        </w:rPr>
        <w:t>Visual</w:t>
      </w:r>
      <w:r w:rsidRPr="002B0AD3">
        <w:rPr>
          <w:rFonts w:ascii="Times New Roman" w:hAnsi="Times New Roman" w:cs="Times New Roman"/>
          <w:sz w:val="24"/>
          <w:szCs w:val="24"/>
        </w:rPr>
        <w:t xml:space="preserve"> </w:t>
      </w:r>
      <w:r w:rsidRPr="002B0AD3">
        <w:rPr>
          <w:rFonts w:ascii="Times New Roman" w:hAnsi="Times New Roman" w:cs="Times New Roman"/>
          <w:sz w:val="24"/>
          <w:szCs w:val="24"/>
          <w:lang w:val="en-US"/>
        </w:rPr>
        <w:t>Scripting</w:t>
      </w:r>
      <w:r w:rsidRPr="002B0AD3">
        <w:rPr>
          <w:rFonts w:ascii="Times New Roman" w:hAnsi="Times New Roman" w:cs="Times New Roman"/>
          <w:sz w:val="24"/>
          <w:szCs w:val="24"/>
        </w:rPr>
        <w:t xml:space="preserve"> позволяет создавать небольшие проекты без особых </w:t>
      </w:r>
      <w:r w:rsidR="00FC56E1">
        <w:rPr>
          <w:rFonts w:ascii="Times New Roman" w:hAnsi="Times New Roman" w:cs="Times New Roman"/>
          <w:sz w:val="24"/>
          <w:szCs w:val="24"/>
        </w:rPr>
        <w:t xml:space="preserve">навыков программирования. Основной язык программирования – </w:t>
      </w:r>
      <w:r w:rsidR="00FC56E1">
        <w:rPr>
          <w:rFonts w:ascii="Times New Roman" w:hAnsi="Times New Roman" w:cs="Times New Roman"/>
          <w:sz w:val="24"/>
          <w:szCs w:val="24"/>
          <w:lang w:val="en-US"/>
        </w:rPr>
        <w:t>C++.</w:t>
      </w:r>
    </w:p>
    <w:p w14:paraId="1F43CB30" w14:textId="77777777" w:rsidR="002B0AD3" w:rsidRDefault="002B0AD3" w:rsidP="00D72A1C">
      <w:pPr>
        <w:pStyle w:val="a6"/>
        <w:numPr>
          <w:ilvl w:val="0"/>
          <w:numId w:val="10"/>
        </w:numPr>
        <w:spacing w:after="120" w:line="25" w:lineRule="atLeast"/>
        <w:jc w:val="both"/>
        <w:rPr>
          <w:rFonts w:ascii="Times New Roman" w:hAnsi="Times New Roman" w:cs="Times New Roman"/>
          <w:sz w:val="24"/>
          <w:szCs w:val="24"/>
        </w:rPr>
      </w:pPr>
      <w:r>
        <w:rPr>
          <w:rFonts w:ascii="Times New Roman" w:hAnsi="Times New Roman" w:cs="Times New Roman"/>
          <w:sz w:val="24"/>
          <w:szCs w:val="24"/>
          <w:lang w:val="en-US"/>
        </w:rPr>
        <w:t>Unity</w:t>
      </w:r>
      <w:r w:rsidRPr="00FC56E1">
        <w:rPr>
          <w:rFonts w:ascii="Times New Roman" w:hAnsi="Times New Roman" w:cs="Times New Roman"/>
          <w:sz w:val="24"/>
          <w:szCs w:val="24"/>
        </w:rPr>
        <w:t xml:space="preserve"> </w:t>
      </w:r>
      <w:r w:rsidR="00FC56E1">
        <w:rPr>
          <w:rFonts w:ascii="Times New Roman" w:hAnsi="Times New Roman" w:cs="Times New Roman"/>
          <w:sz w:val="24"/>
          <w:szCs w:val="24"/>
        </w:rPr>
        <w:t xml:space="preserve">поддерживает языки программирования </w:t>
      </w:r>
      <w:proofErr w:type="spellStart"/>
      <w:r w:rsidR="00FC56E1">
        <w:rPr>
          <w:rFonts w:ascii="Times New Roman" w:hAnsi="Times New Roman" w:cs="Times New Roman"/>
          <w:sz w:val="24"/>
          <w:szCs w:val="24"/>
          <w:lang w:val="en-US"/>
        </w:rPr>
        <w:t>UnityScript</w:t>
      </w:r>
      <w:proofErr w:type="spellEnd"/>
      <w:r w:rsidR="00FC56E1" w:rsidRPr="00FC56E1">
        <w:rPr>
          <w:rFonts w:ascii="Times New Roman" w:hAnsi="Times New Roman" w:cs="Times New Roman"/>
          <w:sz w:val="24"/>
          <w:szCs w:val="24"/>
        </w:rPr>
        <w:t xml:space="preserve"> (</w:t>
      </w:r>
      <w:r w:rsidR="00FC56E1">
        <w:rPr>
          <w:rFonts w:ascii="Times New Roman" w:hAnsi="Times New Roman" w:cs="Times New Roman"/>
          <w:sz w:val="24"/>
          <w:szCs w:val="24"/>
        </w:rPr>
        <w:t xml:space="preserve">похожий на </w:t>
      </w:r>
      <w:r w:rsidR="00FC56E1">
        <w:rPr>
          <w:rFonts w:ascii="Times New Roman" w:hAnsi="Times New Roman" w:cs="Times New Roman"/>
          <w:sz w:val="24"/>
          <w:szCs w:val="24"/>
          <w:lang w:val="en-US"/>
        </w:rPr>
        <w:t>JavaScript</w:t>
      </w:r>
      <w:r w:rsidR="00FC56E1" w:rsidRPr="00FC56E1">
        <w:rPr>
          <w:rFonts w:ascii="Times New Roman" w:hAnsi="Times New Roman" w:cs="Times New Roman"/>
          <w:sz w:val="24"/>
          <w:szCs w:val="24"/>
        </w:rPr>
        <w:t xml:space="preserve">) </w:t>
      </w:r>
      <w:r w:rsidR="00FC56E1">
        <w:rPr>
          <w:rFonts w:ascii="Times New Roman" w:hAnsi="Times New Roman" w:cs="Times New Roman"/>
          <w:sz w:val="24"/>
          <w:szCs w:val="24"/>
        </w:rPr>
        <w:t xml:space="preserve">и </w:t>
      </w:r>
      <w:r w:rsidR="00FC56E1">
        <w:rPr>
          <w:rFonts w:ascii="Times New Roman" w:hAnsi="Times New Roman" w:cs="Times New Roman"/>
          <w:sz w:val="24"/>
          <w:szCs w:val="24"/>
          <w:lang w:val="en-US"/>
        </w:rPr>
        <w:t>C</w:t>
      </w:r>
      <w:r w:rsidR="00FC56E1" w:rsidRPr="00FC56E1">
        <w:rPr>
          <w:rFonts w:ascii="Times New Roman" w:hAnsi="Times New Roman" w:cs="Times New Roman"/>
          <w:sz w:val="24"/>
          <w:szCs w:val="24"/>
        </w:rPr>
        <w:t xml:space="preserve">#. </w:t>
      </w:r>
      <w:r w:rsidR="00FC56E1">
        <w:rPr>
          <w:rFonts w:ascii="Times New Roman" w:hAnsi="Times New Roman" w:cs="Times New Roman"/>
          <w:sz w:val="24"/>
          <w:szCs w:val="24"/>
          <w:lang w:val="en-US"/>
        </w:rPr>
        <w:t>C</w:t>
      </w:r>
      <w:r w:rsidR="00FC56E1" w:rsidRPr="00FC56E1">
        <w:rPr>
          <w:rFonts w:ascii="Times New Roman" w:hAnsi="Times New Roman" w:cs="Times New Roman"/>
          <w:sz w:val="24"/>
          <w:szCs w:val="24"/>
        </w:rPr>
        <w:t xml:space="preserve"># обеспечивает </w:t>
      </w:r>
      <w:r w:rsidR="00FC56E1">
        <w:rPr>
          <w:rFonts w:ascii="Times New Roman" w:hAnsi="Times New Roman" w:cs="Times New Roman"/>
          <w:sz w:val="24"/>
          <w:szCs w:val="24"/>
        </w:rPr>
        <w:t xml:space="preserve">легкий </w:t>
      </w:r>
      <w:r w:rsidR="00FC56E1" w:rsidRPr="00FC56E1">
        <w:rPr>
          <w:rFonts w:ascii="Times New Roman" w:hAnsi="Times New Roman" w:cs="Times New Roman"/>
          <w:sz w:val="24"/>
          <w:szCs w:val="24"/>
        </w:rPr>
        <w:t xml:space="preserve">переход </w:t>
      </w:r>
      <w:r w:rsidR="00FC56E1">
        <w:rPr>
          <w:rFonts w:ascii="Times New Roman" w:hAnsi="Times New Roman" w:cs="Times New Roman"/>
          <w:sz w:val="24"/>
          <w:szCs w:val="24"/>
        </w:rPr>
        <w:t xml:space="preserve">с </w:t>
      </w:r>
      <w:proofErr w:type="spellStart"/>
      <w:r w:rsidR="00FC56E1" w:rsidRPr="00FC56E1">
        <w:rPr>
          <w:rFonts w:ascii="Times New Roman" w:hAnsi="Times New Roman" w:cs="Times New Roman"/>
          <w:sz w:val="24"/>
          <w:szCs w:val="24"/>
        </w:rPr>
        <w:t>Java</w:t>
      </w:r>
      <w:proofErr w:type="spellEnd"/>
      <w:r w:rsidR="00FC56E1">
        <w:rPr>
          <w:rFonts w:ascii="Times New Roman" w:hAnsi="Times New Roman" w:cs="Times New Roman"/>
          <w:sz w:val="24"/>
          <w:szCs w:val="24"/>
        </w:rPr>
        <w:t xml:space="preserve">, в отличие от перехода на </w:t>
      </w:r>
      <w:r w:rsidR="00FC56E1">
        <w:rPr>
          <w:rFonts w:ascii="Times New Roman" w:hAnsi="Times New Roman" w:cs="Times New Roman"/>
          <w:sz w:val="24"/>
          <w:szCs w:val="24"/>
          <w:lang w:val="en-US"/>
        </w:rPr>
        <w:t>C</w:t>
      </w:r>
      <w:r w:rsidR="00FC56E1" w:rsidRPr="00FC56E1">
        <w:rPr>
          <w:rFonts w:ascii="Times New Roman" w:hAnsi="Times New Roman" w:cs="Times New Roman"/>
          <w:sz w:val="24"/>
          <w:szCs w:val="24"/>
        </w:rPr>
        <w:t xml:space="preserve">++ </w:t>
      </w:r>
      <w:r w:rsidR="00FC56E1">
        <w:rPr>
          <w:rFonts w:ascii="Times New Roman" w:hAnsi="Times New Roman" w:cs="Times New Roman"/>
          <w:sz w:val="24"/>
          <w:szCs w:val="24"/>
        </w:rPr>
        <w:t xml:space="preserve">в </w:t>
      </w:r>
      <w:proofErr w:type="spellStart"/>
      <w:r w:rsidR="00FC56E1">
        <w:rPr>
          <w:rFonts w:ascii="Times New Roman" w:hAnsi="Times New Roman" w:cs="Times New Roman"/>
          <w:sz w:val="24"/>
          <w:szCs w:val="24"/>
          <w:lang w:val="en-US"/>
        </w:rPr>
        <w:t>UnrealEngine</w:t>
      </w:r>
      <w:proofErr w:type="spellEnd"/>
      <w:r w:rsidR="00FC56E1">
        <w:rPr>
          <w:rFonts w:ascii="Times New Roman" w:hAnsi="Times New Roman" w:cs="Times New Roman"/>
          <w:sz w:val="24"/>
          <w:szCs w:val="24"/>
        </w:rPr>
        <w:t xml:space="preserve">. </w:t>
      </w:r>
      <w:r w:rsidR="00FC56E1">
        <w:rPr>
          <w:rFonts w:ascii="Times New Roman" w:hAnsi="Times New Roman" w:cs="Times New Roman"/>
          <w:sz w:val="24"/>
          <w:szCs w:val="24"/>
          <w:lang w:val="en-US"/>
        </w:rPr>
        <w:t>Unity</w:t>
      </w:r>
      <w:r w:rsidR="00FC56E1" w:rsidRPr="00FC56E1">
        <w:rPr>
          <w:rFonts w:ascii="Times New Roman" w:hAnsi="Times New Roman" w:cs="Times New Roman"/>
          <w:sz w:val="24"/>
          <w:szCs w:val="24"/>
        </w:rPr>
        <w:t xml:space="preserve"> </w:t>
      </w:r>
      <w:r w:rsidR="00FC56E1">
        <w:rPr>
          <w:rFonts w:ascii="Times New Roman" w:hAnsi="Times New Roman" w:cs="Times New Roman"/>
          <w:sz w:val="24"/>
          <w:szCs w:val="24"/>
        </w:rPr>
        <w:t xml:space="preserve">является кроссплатформенным движком, который поддерживает 25 платформ, что почти в два раза больше, чем у двух его основных конкурентов вместе взятых. Кроме того, </w:t>
      </w:r>
      <w:r w:rsidR="00FC56E1">
        <w:rPr>
          <w:rFonts w:ascii="Times New Roman" w:hAnsi="Times New Roman" w:cs="Times New Roman"/>
          <w:sz w:val="24"/>
          <w:szCs w:val="24"/>
          <w:lang w:val="en-US"/>
        </w:rPr>
        <w:t>Unity</w:t>
      </w:r>
      <w:r w:rsidR="00FC56E1" w:rsidRPr="00FC56E1">
        <w:rPr>
          <w:rFonts w:ascii="Times New Roman" w:hAnsi="Times New Roman" w:cs="Times New Roman"/>
          <w:sz w:val="24"/>
          <w:szCs w:val="24"/>
        </w:rPr>
        <w:t xml:space="preserve"> </w:t>
      </w:r>
      <w:r w:rsidR="00FC56E1">
        <w:rPr>
          <w:rFonts w:ascii="Times New Roman" w:hAnsi="Times New Roman" w:cs="Times New Roman"/>
          <w:sz w:val="24"/>
          <w:szCs w:val="24"/>
        </w:rPr>
        <w:t xml:space="preserve">поддерживает различные форматы файлов </w:t>
      </w:r>
      <w:r w:rsidR="00FC56E1" w:rsidRPr="00FC56E1">
        <w:rPr>
          <w:rFonts w:ascii="Times New Roman" w:hAnsi="Times New Roman" w:cs="Times New Roman"/>
          <w:sz w:val="24"/>
          <w:szCs w:val="24"/>
        </w:rPr>
        <w:t>3</w:t>
      </w:r>
      <w:r w:rsidR="00FC56E1">
        <w:rPr>
          <w:rFonts w:ascii="Times New Roman" w:hAnsi="Times New Roman" w:cs="Times New Roman"/>
          <w:sz w:val="24"/>
          <w:szCs w:val="24"/>
          <w:lang w:val="en-US"/>
        </w:rPr>
        <w:t>D</w:t>
      </w:r>
      <w:r w:rsidR="00FC56E1" w:rsidRPr="00FC56E1">
        <w:rPr>
          <w:rFonts w:ascii="Times New Roman" w:hAnsi="Times New Roman" w:cs="Times New Roman"/>
          <w:sz w:val="24"/>
          <w:szCs w:val="24"/>
        </w:rPr>
        <w:t>-</w:t>
      </w:r>
      <w:r w:rsidR="00FC56E1">
        <w:rPr>
          <w:rFonts w:ascii="Times New Roman" w:hAnsi="Times New Roman" w:cs="Times New Roman"/>
          <w:sz w:val="24"/>
          <w:szCs w:val="24"/>
        </w:rPr>
        <w:t xml:space="preserve">приложений по работе с графикой (анимации, модели и так далее). Магазин </w:t>
      </w:r>
      <w:r w:rsidR="00FC56E1">
        <w:rPr>
          <w:rFonts w:ascii="Times New Roman" w:hAnsi="Times New Roman" w:cs="Times New Roman"/>
          <w:sz w:val="24"/>
          <w:szCs w:val="24"/>
          <w:lang w:val="en-US"/>
        </w:rPr>
        <w:t>Unity</w:t>
      </w:r>
      <w:r w:rsidR="00FC56E1" w:rsidRPr="00FC56E1">
        <w:rPr>
          <w:rFonts w:ascii="Times New Roman" w:hAnsi="Times New Roman" w:cs="Times New Roman"/>
          <w:sz w:val="24"/>
          <w:szCs w:val="24"/>
        </w:rPr>
        <w:t xml:space="preserve"> – </w:t>
      </w:r>
      <w:r w:rsidR="00FC56E1">
        <w:rPr>
          <w:rFonts w:ascii="Times New Roman" w:hAnsi="Times New Roman" w:cs="Times New Roman"/>
          <w:sz w:val="24"/>
          <w:szCs w:val="24"/>
          <w:lang w:val="en-US"/>
        </w:rPr>
        <w:t>Asset</w:t>
      </w:r>
      <w:r w:rsidR="00FC56E1" w:rsidRPr="00FC56E1">
        <w:rPr>
          <w:rFonts w:ascii="Times New Roman" w:hAnsi="Times New Roman" w:cs="Times New Roman"/>
          <w:sz w:val="24"/>
          <w:szCs w:val="24"/>
        </w:rPr>
        <w:t xml:space="preserve"> </w:t>
      </w:r>
      <w:r w:rsidR="00FC56E1">
        <w:rPr>
          <w:rFonts w:ascii="Times New Roman" w:hAnsi="Times New Roman" w:cs="Times New Roman"/>
          <w:sz w:val="24"/>
          <w:szCs w:val="24"/>
          <w:lang w:val="en-US"/>
        </w:rPr>
        <w:t>Store</w:t>
      </w:r>
      <w:r w:rsidR="00FC56E1" w:rsidRPr="00FC56E1">
        <w:rPr>
          <w:rFonts w:ascii="Times New Roman" w:hAnsi="Times New Roman" w:cs="Times New Roman"/>
          <w:sz w:val="24"/>
          <w:szCs w:val="24"/>
        </w:rPr>
        <w:t xml:space="preserve"> – </w:t>
      </w:r>
      <w:r w:rsidR="00FC56E1">
        <w:rPr>
          <w:rFonts w:ascii="Times New Roman" w:hAnsi="Times New Roman" w:cs="Times New Roman"/>
          <w:sz w:val="24"/>
          <w:szCs w:val="24"/>
        </w:rPr>
        <w:t xml:space="preserve">предоставляет доступ к более </w:t>
      </w:r>
      <w:r w:rsidR="00FC56E1">
        <w:rPr>
          <w:rFonts w:ascii="Times New Roman" w:hAnsi="Times New Roman" w:cs="Times New Roman"/>
          <w:sz w:val="24"/>
          <w:szCs w:val="24"/>
        </w:rPr>
        <w:lastRenderedPageBreak/>
        <w:t xml:space="preserve">чем 15000 бесплатных и платных </w:t>
      </w:r>
      <w:r w:rsidR="00FC56E1" w:rsidRPr="00FC56E1">
        <w:rPr>
          <w:rFonts w:ascii="Times New Roman" w:hAnsi="Times New Roman" w:cs="Times New Roman"/>
          <w:sz w:val="24"/>
          <w:szCs w:val="24"/>
        </w:rPr>
        <w:t>3</w:t>
      </w:r>
      <w:r w:rsidR="00FC56E1">
        <w:rPr>
          <w:rFonts w:ascii="Times New Roman" w:hAnsi="Times New Roman" w:cs="Times New Roman"/>
          <w:sz w:val="24"/>
          <w:szCs w:val="24"/>
          <w:lang w:val="en-US"/>
        </w:rPr>
        <w:t>D</w:t>
      </w:r>
      <w:r w:rsidR="00FC56E1" w:rsidRPr="00FC56E1">
        <w:rPr>
          <w:rFonts w:ascii="Times New Roman" w:hAnsi="Times New Roman" w:cs="Times New Roman"/>
          <w:sz w:val="24"/>
          <w:szCs w:val="24"/>
        </w:rPr>
        <w:t>-</w:t>
      </w:r>
      <w:r w:rsidR="00FC56E1">
        <w:rPr>
          <w:rFonts w:ascii="Times New Roman" w:hAnsi="Times New Roman" w:cs="Times New Roman"/>
          <w:sz w:val="24"/>
          <w:szCs w:val="24"/>
        </w:rPr>
        <w:t>моделей</w:t>
      </w:r>
      <w:r w:rsidR="00FC56E1" w:rsidRPr="00FC56E1">
        <w:rPr>
          <w:rFonts w:ascii="Times New Roman" w:hAnsi="Times New Roman" w:cs="Times New Roman"/>
          <w:sz w:val="24"/>
          <w:szCs w:val="24"/>
        </w:rPr>
        <w:t xml:space="preserve">, </w:t>
      </w:r>
      <w:proofErr w:type="spellStart"/>
      <w:r w:rsidR="00FC56E1">
        <w:rPr>
          <w:rFonts w:ascii="Times New Roman" w:hAnsi="Times New Roman" w:cs="Times New Roman"/>
          <w:sz w:val="24"/>
          <w:szCs w:val="24"/>
        </w:rPr>
        <w:t>анимаций</w:t>
      </w:r>
      <w:proofErr w:type="spellEnd"/>
      <w:r w:rsidR="00FC56E1">
        <w:rPr>
          <w:rFonts w:ascii="Times New Roman" w:hAnsi="Times New Roman" w:cs="Times New Roman"/>
          <w:sz w:val="24"/>
          <w:szCs w:val="24"/>
        </w:rPr>
        <w:t>, меню, расширений редактора, мате</w:t>
      </w:r>
      <w:r w:rsidR="005C22FC">
        <w:rPr>
          <w:rFonts w:ascii="Times New Roman" w:hAnsi="Times New Roman" w:cs="Times New Roman"/>
          <w:sz w:val="24"/>
          <w:szCs w:val="24"/>
        </w:rPr>
        <w:t>риалов, скриптов, шейдеров и т.д</w:t>
      </w:r>
      <w:r w:rsidR="00FC56E1">
        <w:rPr>
          <w:rFonts w:ascii="Times New Roman" w:hAnsi="Times New Roman" w:cs="Times New Roman"/>
          <w:sz w:val="24"/>
          <w:szCs w:val="24"/>
        </w:rPr>
        <w:t>. Активное развитое сообщество позволяет получить помощь в краткие сроки. Расширенный редактор рельефа делает «рисование» рельефа очень удобным.</w:t>
      </w:r>
    </w:p>
    <w:p w14:paraId="06D6AC75" w14:textId="77777777" w:rsidR="00FC56E1" w:rsidRDefault="00FC56E1" w:rsidP="00D72A1C">
      <w:pPr>
        <w:pStyle w:val="a6"/>
        <w:numPr>
          <w:ilvl w:val="0"/>
          <w:numId w:val="10"/>
        </w:numPr>
        <w:spacing w:after="120" w:line="25" w:lineRule="atLeast"/>
        <w:jc w:val="both"/>
        <w:rPr>
          <w:rFonts w:ascii="Times New Roman" w:hAnsi="Times New Roman" w:cs="Times New Roman"/>
          <w:sz w:val="24"/>
          <w:szCs w:val="24"/>
        </w:rPr>
      </w:pPr>
      <w:r>
        <w:rPr>
          <w:rFonts w:ascii="Times New Roman" w:hAnsi="Times New Roman" w:cs="Times New Roman"/>
          <w:sz w:val="24"/>
          <w:szCs w:val="24"/>
        </w:rPr>
        <w:t xml:space="preserve">Графические возможности </w:t>
      </w:r>
      <w:proofErr w:type="spellStart"/>
      <w:r>
        <w:rPr>
          <w:rFonts w:ascii="Times New Roman" w:hAnsi="Times New Roman" w:cs="Times New Roman"/>
          <w:sz w:val="24"/>
          <w:szCs w:val="24"/>
          <w:lang w:val="en-US"/>
        </w:rPr>
        <w:t>CryENGINE</w:t>
      </w:r>
      <w:proofErr w:type="spellEnd"/>
      <w:r w:rsidRPr="00FC56E1">
        <w:rPr>
          <w:rFonts w:ascii="Times New Roman" w:hAnsi="Times New Roman" w:cs="Times New Roman"/>
          <w:sz w:val="24"/>
          <w:szCs w:val="24"/>
        </w:rPr>
        <w:t xml:space="preserve"> </w:t>
      </w:r>
      <w:r>
        <w:rPr>
          <w:rFonts w:ascii="Times New Roman" w:hAnsi="Times New Roman" w:cs="Times New Roman"/>
          <w:sz w:val="24"/>
          <w:szCs w:val="24"/>
        </w:rPr>
        <w:t xml:space="preserve">лучше, чем у </w:t>
      </w:r>
      <w:r>
        <w:rPr>
          <w:rFonts w:ascii="Times New Roman" w:hAnsi="Times New Roman" w:cs="Times New Roman"/>
          <w:sz w:val="24"/>
          <w:szCs w:val="24"/>
          <w:lang w:val="en-US"/>
        </w:rPr>
        <w:t>Unity</w:t>
      </w:r>
      <w:r w:rsidRPr="00FC56E1">
        <w:rPr>
          <w:rFonts w:ascii="Times New Roman" w:hAnsi="Times New Roman" w:cs="Times New Roman"/>
          <w:sz w:val="24"/>
          <w:szCs w:val="24"/>
        </w:rPr>
        <w:t xml:space="preserve">, </w:t>
      </w:r>
      <w:r>
        <w:rPr>
          <w:rFonts w:ascii="Times New Roman" w:hAnsi="Times New Roman" w:cs="Times New Roman"/>
          <w:sz w:val="24"/>
          <w:szCs w:val="24"/>
        </w:rPr>
        <w:t xml:space="preserve">и находятся на уровне близком к </w:t>
      </w:r>
      <w:r>
        <w:rPr>
          <w:rFonts w:ascii="Times New Roman" w:hAnsi="Times New Roman" w:cs="Times New Roman"/>
          <w:sz w:val="24"/>
          <w:szCs w:val="24"/>
          <w:lang w:val="en-US"/>
        </w:rPr>
        <w:t>Unreal</w:t>
      </w:r>
      <w:r w:rsidRPr="00FC56E1">
        <w:rPr>
          <w:rFonts w:ascii="Times New Roman" w:hAnsi="Times New Roman" w:cs="Times New Roman"/>
          <w:sz w:val="24"/>
          <w:szCs w:val="24"/>
        </w:rPr>
        <w:t xml:space="preserve"> </w:t>
      </w:r>
      <w:r>
        <w:rPr>
          <w:rFonts w:ascii="Times New Roman" w:hAnsi="Times New Roman" w:cs="Times New Roman"/>
          <w:sz w:val="24"/>
          <w:szCs w:val="24"/>
          <w:lang w:val="en-US"/>
        </w:rPr>
        <w:t>Engine</w:t>
      </w:r>
      <w:r>
        <w:rPr>
          <w:rFonts w:ascii="Times New Roman" w:hAnsi="Times New Roman" w:cs="Times New Roman"/>
          <w:sz w:val="24"/>
          <w:szCs w:val="24"/>
        </w:rPr>
        <w:t xml:space="preserve"> 4</w:t>
      </w:r>
      <w:r w:rsidRPr="00FC56E1">
        <w:rPr>
          <w:rFonts w:ascii="Times New Roman" w:hAnsi="Times New Roman" w:cs="Times New Roman"/>
          <w:sz w:val="24"/>
          <w:szCs w:val="24"/>
        </w:rPr>
        <w:t xml:space="preserve">, </w:t>
      </w:r>
      <w:r>
        <w:rPr>
          <w:rFonts w:ascii="Times New Roman" w:hAnsi="Times New Roman" w:cs="Times New Roman"/>
          <w:sz w:val="24"/>
          <w:szCs w:val="24"/>
        </w:rPr>
        <w:t xml:space="preserve">однако для использования данной платформы необходима платная подписка и порог </w:t>
      </w:r>
      <w:r w:rsidR="0098666A">
        <w:rPr>
          <w:rFonts w:ascii="Times New Roman" w:hAnsi="Times New Roman" w:cs="Times New Roman"/>
          <w:sz w:val="24"/>
          <w:szCs w:val="24"/>
        </w:rPr>
        <w:t xml:space="preserve">освоения среды </w:t>
      </w:r>
      <w:r>
        <w:rPr>
          <w:rFonts w:ascii="Times New Roman" w:hAnsi="Times New Roman" w:cs="Times New Roman"/>
          <w:sz w:val="24"/>
          <w:szCs w:val="24"/>
        </w:rPr>
        <w:t xml:space="preserve">является </w:t>
      </w:r>
      <w:r w:rsidR="0098666A">
        <w:rPr>
          <w:rFonts w:ascii="Times New Roman" w:hAnsi="Times New Roman" w:cs="Times New Roman"/>
          <w:sz w:val="24"/>
          <w:szCs w:val="24"/>
        </w:rPr>
        <w:t xml:space="preserve">самым </w:t>
      </w:r>
      <w:r>
        <w:rPr>
          <w:rFonts w:ascii="Times New Roman" w:hAnsi="Times New Roman" w:cs="Times New Roman"/>
          <w:sz w:val="24"/>
          <w:szCs w:val="24"/>
        </w:rPr>
        <w:t>высоким</w:t>
      </w:r>
      <w:r w:rsidR="0098666A">
        <w:rPr>
          <w:rFonts w:ascii="Times New Roman" w:hAnsi="Times New Roman" w:cs="Times New Roman"/>
          <w:sz w:val="24"/>
          <w:szCs w:val="24"/>
        </w:rPr>
        <w:t xml:space="preserve"> из предоставленных движков</w:t>
      </w:r>
      <w:r>
        <w:rPr>
          <w:rFonts w:ascii="Times New Roman" w:hAnsi="Times New Roman" w:cs="Times New Roman"/>
          <w:sz w:val="24"/>
          <w:szCs w:val="24"/>
        </w:rPr>
        <w:t>.</w:t>
      </w:r>
    </w:p>
    <w:p w14:paraId="74A2CAEF" w14:textId="2C4A7B64" w:rsidR="00FC56E1" w:rsidRDefault="0098666A" w:rsidP="00D72A1C">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 xml:space="preserve">Исходя из </w:t>
      </w:r>
      <w:ins w:id="31" w:author="eugeneai" w:date="2019-02-06T20:31:00Z">
        <w:r w:rsidR="002A5965">
          <w:rPr>
            <w:rFonts w:ascii="Times New Roman" w:hAnsi="Times New Roman" w:cs="Times New Roman"/>
            <w:sz w:val="24"/>
            <w:szCs w:val="24"/>
          </w:rPr>
          <w:t xml:space="preserve">анализа </w:t>
        </w:r>
      </w:ins>
      <w:r>
        <w:rPr>
          <w:rFonts w:ascii="Times New Roman" w:hAnsi="Times New Roman" w:cs="Times New Roman"/>
          <w:sz w:val="24"/>
          <w:szCs w:val="24"/>
        </w:rPr>
        <w:t>перечисленных особенностей</w:t>
      </w:r>
      <w:del w:id="32" w:author="eugeneai" w:date="2019-02-06T20:31:00Z">
        <w:r w:rsidDel="002A5965">
          <w:rPr>
            <w:rFonts w:ascii="Times New Roman" w:hAnsi="Times New Roman" w:cs="Times New Roman"/>
            <w:sz w:val="24"/>
            <w:szCs w:val="24"/>
          </w:rPr>
          <w:delText>, можно сделать вывод,</w:delText>
        </w:r>
      </w:del>
      <w:r>
        <w:rPr>
          <w:rFonts w:ascii="Times New Roman" w:hAnsi="Times New Roman" w:cs="Times New Roman"/>
          <w:sz w:val="24"/>
          <w:szCs w:val="24"/>
        </w:rPr>
        <w:t xml:space="preserve"> </w:t>
      </w:r>
      <w:ins w:id="33" w:author="eugeneai" w:date="2019-02-06T20:31:00Z">
        <w:r w:rsidR="002A5965">
          <w:rPr>
            <w:rFonts w:ascii="Times New Roman" w:hAnsi="Times New Roman" w:cs="Times New Roman"/>
            <w:sz w:val="24"/>
            <w:szCs w:val="24"/>
          </w:rPr>
          <w:t xml:space="preserve">выбран </w:t>
        </w:r>
      </w:ins>
      <w:del w:id="34" w:author="eugeneai" w:date="2019-02-06T20:31:00Z">
        <w:r w:rsidDel="002A5965">
          <w:rPr>
            <w:rFonts w:ascii="Times New Roman" w:hAnsi="Times New Roman" w:cs="Times New Roman"/>
            <w:sz w:val="24"/>
            <w:szCs w:val="24"/>
          </w:rPr>
          <w:delText xml:space="preserve">что </w:delText>
        </w:r>
      </w:del>
      <w:r>
        <w:rPr>
          <w:rFonts w:ascii="Times New Roman" w:hAnsi="Times New Roman" w:cs="Times New Roman"/>
          <w:sz w:val="24"/>
          <w:szCs w:val="24"/>
          <w:lang w:val="en-US"/>
        </w:rPr>
        <w:t>Unity</w:t>
      </w:r>
      <w:r w:rsidRPr="0098666A">
        <w:rPr>
          <w:rFonts w:ascii="Times New Roman" w:hAnsi="Times New Roman" w:cs="Times New Roman"/>
          <w:sz w:val="24"/>
          <w:szCs w:val="24"/>
        </w:rPr>
        <w:t xml:space="preserve"> </w:t>
      </w:r>
      <w:ins w:id="35" w:author="eugeneai" w:date="2019-02-06T20:31:00Z">
        <w:r w:rsidR="002A5965">
          <w:rPr>
            <w:rFonts w:ascii="Times New Roman" w:hAnsi="Times New Roman" w:cs="Times New Roman"/>
            <w:sz w:val="24"/>
            <w:szCs w:val="24"/>
          </w:rPr>
          <w:t xml:space="preserve">как </w:t>
        </w:r>
      </w:ins>
      <w:del w:id="36" w:author="eugeneai" w:date="2019-02-06T20:31:00Z">
        <w:r w:rsidDel="002A5965">
          <w:rPr>
            <w:rFonts w:ascii="Times New Roman" w:hAnsi="Times New Roman" w:cs="Times New Roman"/>
            <w:sz w:val="24"/>
            <w:szCs w:val="24"/>
          </w:rPr>
          <w:delText>–</w:delText>
        </w:r>
      </w:del>
      <w:r>
        <w:rPr>
          <w:rFonts w:ascii="Times New Roman" w:hAnsi="Times New Roman" w:cs="Times New Roman"/>
          <w:sz w:val="24"/>
          <w:szCs w:val="24"/>
        </w:rPr>
        <w:t>подходящи</w:t>
      </w:r>
      <w:r w:rsidR="00AD293F">
        <w:rPr>
          <w:rFonts w:ascii="Times New Roman" w:hAnsi="Times New Roman" w:cs="Times New Roman"/>
          <w:sz w:val="24"/>
          <w:szCs w:val="24"/>
        </w:rPr>
        <w:t xml:space="preserve">й вариант </w:t>
      </w:r>
      <w:r>
        <w:rPr>
          <w:rFonts w:ascii="Times New Roman" w:hAnsi="Times New Roman" w:cs="Times New Roman"/>
          <w:sz w:val="24"/>
          <w:szCs w:val="24"/>
        </w:rPr>
        <w:t>для выполнения поставленных в рамках данной работы</w:t>
      </w:r>
      <w:del w:id="37" w:author="eugeneai" w:date="2019-02-06T20:31:00Z">
        <w:r w:rsidDel="002A5965">
          <w:rPr>
            <w:rFonts w:ascii="Times New Roman" w:hAnsi="Times New Roman" w:cs="Times New Roman"/>
            <w:sz w:val="24"/>
            <w:szCs w:val="24"/>
          </w:rPr>
          <w:delText xml:space="preserve"> задач</w:delText>
        </w:r>
      </w:del>
      <w:r w:rsidR="00AD293F">
        <w:rPr>
          <w:rFonts w:ascii="Times New Roman" w:hAnsi="Times New Roman" w:cs="Times New Roman"/>
          <w:sz w:val="24"/>
          <w:szCs w:val="24"/>
        </w:rPr>
        <w:t xml:space="preserve">. Объектно-ориентированный язык </w:t>
      </w:r>
      <w:r w:rsidR="00AD293F">
        <w:rPr>
          <w:rFonts w:ascii="Times New Roman" w:hAnsi="Times New Roman" w:cs="Times New Roman"/>
          <w:sz w:val="24"/>
          <w:szCs w:val="24"/>
          <w:lang w:val="en-US"/>
        </w:rPr>
        <w:t>C</w:t>
      </w:r>
      <w:r w:rsidR="00AD293F" w:rsidRPr="00AD293F">
        <w:rPr>
          <w:rFonts w:ascii="Times New Roman" w:hAnsi="Times New Roman" w:cs="Times New Roman"/>
          <w:sz w:val="24"/>
          <w:szCs w:val="24"/>
        </w:rPr>
        <w:t>#</w:t>
      </w:r>
      <w:r w:rsidR="00AD293F">
        <w:rPr>
          <w:rFonts w:ascii="Times New Roman" w:hAnsi="Times New Roman" w:cs="Times New Roman"/>
          <w:sz w:val="24"/>
          <w:szCs w:val="24"/>
        </w:rPr>
        <w:t xml:space="preserve"> и компонентный подход к программированию в </w:t>
      </w:r>
      <w:r w:rsidR="00AD293F">
        <w:rPr>
          <w:rFonts w:ascii="Times New Roman" w:hAnsi="Times New Roman" w:cs="Times New Roman"/>
          <w:sz w:val="24"/>
          <w:szCs w:val="24"/>
          <w:lang w:val="en-US"/>
        </w:rPr>
        <w:t>Unity</w:t>
      </w:r>
      <w:r w:rsidR="00AD293F" w:rsidRPr="00AD293F">
        <w:rPr>
          <w:rFonts w:ascii="Times New Roman" w:hAnsi="Times New Roman" w:cs="Times New Roman"/>
          <w:sz w:val="24"/>
          <w:szCs w:val="24"/>
        </w:rPr>
        <w:t xml:space="preserve"> </w:t>
      </w:r>
      <w:r w:rsidR="00AD293F">
        <w:rPr>
          <w:rFonts w:ascii="Times New Roman" w:hAnsi="Times New Roman" w:cs="Times New Roman"/>
          <w:sz w:val="24"/>
          <w:szCs w:val="24"/>
        </w:rPr>
        <w:t>обеспечивают модульность и удобство работы в команде.</w:t>
      </w:r>
    </w:p>
    <w:p w14:paraId="24502923" w14:textId="77777777" w:rsidR="00DE170D" w:rsidRPr="00FD4FFC" w:rsidRDefault="000304FF" w:rsidP="00DE170D">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 xml:space="preserve">Для </w:t>
      </w:r>
      <w:commentRangeStart w:id="38"/>
      <w:r>
        <w:rPr>
          <w:rFonts w:ascii="Times New Roman" w:hAnsi="Times New Roman" w:cs="Times New Roman"/>
          <w:sz w:val="24"/>
          <w:szCs w:val="24"/>
        </w:rPr>
        <w:t xml:space="preserve">работы </w:t>
      </w:r>
      <w:commentRangeEnd w:id="38"/>
      <w:r w:rsidR="002A5965">
        <w:rPr>
          <w:rStyle w:val="a9"/>
        </w:rPr>
        <w:commentReference w:id="38"/>
      </w:r>
      <w:r>
        <w:rPr>
          <w:rFonts w:ascii="Times New Roman" w:hAnsi="Times New Roman" w:cs="Times New Roman"/>
          <w:sz w:val="24"/>
          <w:szCs w:val="24"/>
        </w:rPr>
        <w:t xml:space="preserve">с ландшафтами в </w:t>
      </w:r>
      <w:r>
        <w:rPr>
          <w:rFonts w:ascii="Times New Roman" w:hAnsi="Times New Roman" w:cs="Times New Roman"/>
          <w:sz w:val="24"/>
          <w:szCs w:val="24"/>
          <w:lang w:val="en-US"/>
        </w:rPr>
        <w:t>Unity</w:t>
      </w:r>
      <w:r w:rsidRPr="000304FF">
        <w:rPr>
          <w:rFonts w:ascii="Times New Roman" w:hAnsi="Times New Roman" w:cs="Times New Roman"/>
          <w:sz w:val="24"/>
          <w:szCs w:val="24"/>
        </w:rPr>
        <w:t xml:space="preserve"> </w:t>
      </w:r>
      <w:r>
        <w:rPr>
          <w:rFonts w:ascii="Times New Roman" w:hAnsi="Times New Roman" w:cs="Times New Roman"/>
          <w:sz w:val="24"/>
          <w:szCs w:val="24"/>
        </w:rPr>
        <w:t xml:space="preserve">существует </w:t>
      </w:r>
      <w:r w:rsidR="00CA7C37">
        <w:rPr>
          <w:rFonts w:ascii="Times New Roman" w:hAnsi="Times New Roman" w:cs="Times New Roman"/>
          <w:sz w:val="24"/>
          <w:szCs w:val="24"/>
        </w:rPr>
        <w:t>трехмерный игровой объект (</w:t>
      </w:r>
      <w:proofErr w:type="spellStart"/>
      <w:r w:rsidR="00CA7C37">
        <w:rPr>
          <w:rFonts w:ascii="Times New Roman" w:hAnsi="Times New Roman" w:cs="Times New Roman"/>
          <w:sz w:val="24"/>
          <w:szCs w:val="24"/>
          <w:lang w:val="en-US"/>
        </w:rPr>
        <w:t>GameObject</w:t>
      </w:r>
      <w:proofErr w:type="spellEnd"/>
      <w:r w:rsidR="00CA7C37">
        <w:rPr>
          <w:rFonts w:ascii="Times New Roman" w:hAnsi="Times New Roman" w:cs="Times New Roman"/>
          <w:sz w:val="24"/>
          <w:szCs w:val="24"/>
        </w:rPr>
        <w:t xml:space="preserve">), который называется </w:t>
      </w:r>
      <w:r>
        <w:rPr>
          <w:rFonts w:ascii="Times New Roman" w:hAnsi="Times New Roman" w:cs="Times New Roman"/>
          <w:sz w:val="24"/>
          <w:szCs w:val="24"/>
          <w:lang w:val="en-US"/>
        </w:rPr>
        <w:t>Terrain</w:t>
      </w:r>
      <w:r w:rsidRPr="000304FF">
        <w:rPr>
          <w:rFonts w:ascii="Times New Roman" w:hAnsi="Times New Roman" w:cs="Times New Roman"/>
          <w:sz w:val="24"/>
          <w:szCs w:val="24"/>
        </w:rPr>
        <w:t>.</w:t>
      </w:r>
      <w:r w:rsidR="00CA7C37">
        <w:rPr>
          <w:rFonts w:ascii="Times New Roman" w:hAnsi="Times New Roman" w:cs="Times New Roman"/>
          <w:sz w:val="24"/>
          <w:szCs w:val="24"/>
        </w:rPr>
        <w:t xml:space="preserve"> При его добавлении на сцену проекта создается соответствующий </w:t>
      </w:r>
      <w:proofErr w:type="spellStart"/>
      <w:r w:rsidR="00CA7C37">
        <w:rPr>
          <w:rFonts w:ascii="Times New Roman" w:hAnsi="Times New Roman" w:cs="Times New Roman"/>
          <w:sz w:val="24"/>
          <w:szCs w:val="24"/>
        </w:rPr>
        <w:t>ассет</w:t>
      </w:r>
      <w:proofErr w:type="spellEnd"/>
      <w:r w:rsidR="00D72A1C" w:rsidRPr="00D72A1C">
        <w:rPr>
          <w:rFonts w:ascii="Times New Roman" w:hAnsi="Times New Roman" w:cs="Times New Roman"/>
          <w:sz w:val="24"/>
          <w:szCs w:val="24"/>
        </w:rPr>
        <w:t xml:space="preserve"> (</w:t>
      </w:r>
      <w:r w:rsidR="00D72A1C">
        <w:rPr>
          <w:rFonts w:ascii="Times New Roman" w:hAnsi="Times New Roman" w:cs="Times New Roman"/>
          <w:sz w:val="24"/>
          <w:szCs w:val="24"/>
          <w:lang w:val="en-US"/>
        </w:rPr>
        <w:t>asset</w:t>
      </w:r>
      <w:r w:rsidR="00D72A1C" w:rsidRPr="00D72A1C">
        <w:rPr>
          <w:rFonts w:ascii="Times New Roman" w:hAnsi="Times New Roman" w:cs="Times New Roman"/>
          <w:sz w:val="24"/>
          <w:szCs w:val="24"/>
        </w:rPr>
        <w:t>)</w:t>
      </w:r>
      <w:r w:rsidR="00CA7C37">
        <w:rPr>
          <w:rFonts w:ascii="Times New Roman" w:hAnsi="Times New Roman" w:cs="Times New Roman"/>
          <w:sz w:val="24"/>
          <w:szCs w:val="24"/>
        </w:rPr>
        <w:t>, представляющий собой плоскую поверхность, открытую для редактирования.</w:t>
      </w:r>
      <w:r w:rsidR="00D72A1C" w:rsidRPr="00D72A1C">
        <w:rPr>
          <w:rFonts w:ascii="Times New Roman" w:hAnsi="Times New Roman" w:cs="Times New Roman"/>
          <w:sz w:val="24"/>
          <w:szCs w:val="24"/>
        </w:rPr>
        <w:t xml:space="preserve"> Рельеф</w:t>
      </w:r>
      <w:r w:rsidR="00D72A1C">
        <w:rPr>
          <w:rFonts w:ascii="Times New Roman" w:hAnsi="Times New Roman" w:cs="Times New Roman"/>
          <w:sz w:val="24"/>
          <w:szCs w:val="24"/>
        </w:rPr>
        <w:t xml:space="preserve"> формируется с помощью карты высот и карты </w:t>
      </w:r>
      <w:r w:rsidR="00D72A1C" w:rsidRPr="00D72A1C">
        <w:rPr>
          <w:rFonts w:ascii="Times New Roman" w:hAnsi="Times New Roman" w:cs="Times New Roman"/>
          <w:sz w:val="24"/>
          <w:szCs w:val="24"/>
        </w:rPr>
        <w:t>прозрачности. Первая задает высоты от 0 до 1 на регулярной квадратной сетке, вторая – описывает, какая текстура видна в данной точке карты (прозрачность составляет 0%), а какая – не видна (прозрачность – 100%).</w:t>
      </w:r>
      <w:r w:rsidR="00D72A1C">
        <w:rPr>
          <w:rFonts w:ascii="Times New Roman" w:hAnsi="Times New Roman" w:cs="Times New Roman"/>
          <w:sz w:val="24"/>
          <w:szCs w:val="24"/>
        </w:rPr>
        <w:t xml:space="preserve"> Кроме этого, задаются некоторые другие настройки рельефа, такие как </w:t>
      </w:r>
      <w:r w:rsidR="00A4691D">
        <w:rPr>
          <w:rFonts w:ascii="Times New Roman" w:hAnsi="Times New Roman" w:cs="Times New Roman"/>
          <w:sz w:val="24"/>
          <w:szCs w:val="24"/>
        </w:rPr>
        <w:t xml:space="preserve">его </w:t>
      </w:r>
      <w:r w:rsidR="00D72A1C">
        <w:rPr>
          <w:rFonts w:ascii="Times New Roman" w:hAnsi="Times New Roman" w:cs="Times New Roman"/>
          <w:sz w:val="24"/>
          <w:szCs w:val="24"/>
        </w:rPr>
        <w:t>размер, связанные текстуры, разрешение карты высот</w:t>
      </w:r>
      <w:r w:rsidR="00A048BD">
        <w:rPr>
          <w:rFonts w:ascii="Times New Roman" w:hAnsi="Times New Roman" w:cs="Times New Roman"/>
          <w:sz w:val="24"/>
          <w:szCs w:val="24"/>
        </w:rPr>
        <w:t>, качество отображения рельефа в зависимости от удаленности камеры от него</w:t>
      </w:r>
      <w:r w:rsidR="00D72A1C">
        <w:rPr>
          <w:rFonts w:ascii="Times New Roman" w:hAnsi="Times New Roman" w:cs="Times New Roman"/>
          <w:sz w:val="24"/>
          <w:szCs w:val="24"/>
        </w:rPr>
        <w:t xml:space="preserve"> и так далее. </w:t>
      </w:r>
      <w:r w:rsidR="00A471AE">
        <w:rPr>
          <w:rFonts w:ascii="Times New Roman" w:hAnsi="Times New Roman" w:cs="Times New Roman"/>
          <w:sz w:val="24"/>
          <w:szCs w:val="24"/>
        </w:rPr>
        <w:t>Разрешение карты высот,</w:t>
      </w:r>
      <w:r w:rsidR="00D72A1C">
        <w:rPr>
          <w:rFonts w:ascii="Times New Roman" w:hAnsi="Times New Roman" w:cs="Times New Roman"/>
          <w:sz w:val="24"/>
          <w:szCs w:val="24"/>
        </w:rPr>
        <w:t xml:space="preserve"> согласно рекомендации из официальной документации, долж</w:t>
      </w:r>
      <w:r w:rsidR="00A471AE">
        <w:rPr>
          <w:rFonts w:ascii="Times New Roman" w:hAnsi="Times New Roman" w:cs="Times New Roman"/>
          <w:sz w:val="24"/>
          <w:szCs w:val="24"/>
        </w:rPr>
        <w:t>но</w:t>
      </w:r>
      <w:r w:rsidR="00D72A1C">
        <w:rPr>
          <w:rFonts w:ascii="Times New Roman" w:hAnsi="Times New Roman" w:cs="Times New Roman"/>
          <w:sz w:val="24"/>
          <w:szCs w:val="24"/>
        </w:rPr>
        <w:t xml:space="preserve"> составлять </w:t>
      </w:r>
      <w:r w:rsidR="00D72A1C" w:rsidRPr="00D72A1C">
        <w:rPr>
          <w:rFonts w:ascii="Times New Roman" w:hAnsi="Times New Roman" w:cs="Times New Roman"/>
          <w:sz w:val="24"/>
          <w:szCs w:val="24"/>
        </w:rPr>
        <w:t>2</w:t>
      </w:r>
      <w:r w:rsidR="00D72A1C" w:rsidRPr="00D72A1C">
        <w:rPr>
          <w:rFonts w:ascii="Times New Roman" w:hAnsi="Times New Roman" w:cs="Times New Roman"/>
          <w:sz w:val="24"/>
          <w:szCs w:val="24"/>
          <w:vertAlign w:val="superscript"/>
          <w:lang w:val="en-US"/>
        </w:rPr>
        <w:t>n</w:t>
      </w:r>
      <w:r w:rsidR="008A2BBB">
        <w:rPr>
          <w:rFonts w:ascii="Times New Roman" w:hAnsi="Times New Roman" w:cs="Times New Roman"/>
          <w:sz w:val="24"/>
          <w:szCs w:val="24"/>
        </w:rPr>
        <w:t xml:space="preserve">+1 </w:t>
      </w:r>
      <w:r w:rsidR="00911544">
        <w:rPr>
          <w:rFonts w:ascii="Times New Roman" w:hAnsi="Times New Roman" w:cs="Times New Roman"/>
          <w:sz w:val="24"/>
          <w:szCs w:val="24"/>
        </w:rPr>
        <w:t xml:space="preserve">единиц, что является удобным при работе с некоторыми </w:t>
      </w:r>
      <w:r w:rsidR="00334013">
        <w:rPr>
          <w:rFonts w:ascii="Times New Roman" w:hAnsi="Times New Roman" w:cs="Times New Roman"/>
          <w:sz w:val="24"/>
          <w:szCs w:val="24"/>
        </w:rPr>
        <w:t xml:space="preserve">видами алгоритмов </w:t>
      </w:r>
      <w:r w:rsidR="00911544">
        <w:rPr>
          <w:rFonts w:ascii="Times New Roman" w:hAnsi="Times New Roman" w:cs="Times New Roman"/>
          <w:sz w:val="24"/>
          <w:szCs w:val="24"/>
        </w:rPr>
        <w:t xml:space="preserve">(например, </w:t>
      </w:r>
      <w:r w:rsidR="00911544">
        <w:rPr>
          <w:rFonts w:ascii="Times New Roman" w:hAnsi="Times New Roman" w:cs="Times New Roman"/>
          <w:sz w:val="24"/>
          <w:szCs w:val="24"/>
          <w:lang w:val="en-US"/>
        </w:rPr>
        <w:t>diamond</w:t>
      </w:r>
      <w:r w:rsidR="00911544" w:rsidRPr="00911544">
        <w:rPr>
          <w:rFonts w:ascii="Times New Roman" w:hAnsi="Times New Roman" w:cs="Times New Roman"/>
          <w:sz w:val="24"/>
          <w:szCs w:val="24"/>
        </w:rPr>
        <w:t>-</w:t>
      </w:r>
      <w:r w:rsidR="00911544">
        <w:rPr>
          <w:rFonts w:ascii="Times New Roman" w:hAnsi="Times New Roman" w:cs="Times New Roman"/>
          <w:sz w:val="24"/>
          <w:szCs w:val="24"/>
          <w:lang w:val="en-US"/>
        </w:rPr>
        <w:t>square</w:t>
      </w:r>
      <w:r w:rsidR="00911544" w:rsidRPr="00911544">
        <w:rPr>
          <w:rFonts w:ascii="Times New Roman" w:hAnsi="Times New Roman" w:cs="Times New Roman"/>
          <w:sz w:val="24"/>
          <w:szCs w:val="24"/>
        </w:rPr>
        <w:t>).</w:t>
      </w:r>
      <w:r w:rsidR="00FD4FFC">
        <w:rPr>
          <w:rFonts w:ascii="Times New Roman" w:hAnsi="Times New Roman" w:cs="Times New Roman"/>
          <w:sz w:val="24"/>
          <w:szCs w:val="24"/>
        </w:rPr>
        <w:t xml:space="preserve"> Таким образом, среда разработки приложений </w:t>
      </w:r>
      <w:r w:rsidR="00FD4FFC">
        <w:rPr>
          <w:rFonts w:ascii="Times New Roman" w:hAnsi="Times New Roman" w:cs="Times New Roman"/>
          <w:sz w:val="24"/>
          <w:szCs w:val="24"/>
          <w:lang w:val="en-US"/>
        </w:rPr>
        <w:t>Unity</w:t>
      </w:r>
      <w:r w:rsidR="00FD4FFC">
        <w:rPr>
          <w:rFonts w:ascii="Times New Roman" w:hAnsi="Times New Roman" w:cs="Times New Roman"/>
          <w:sz w:val="24"/>
          <w:szCs w:val="24"/>
        </w:rPr>
        <w:t xml:space="preserve"> предоставляет обширные возможности по созданию качественных рельефов.</w:t>
      </w:r>
    </w:p>
    <w:p w14:paraId="3246F65D" w14:textId="77777777" w:rsidR="0036762B" w:rsidRDefault="008A2BBB" w:rsidP="008D22F6">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 xml:space="preserve"> </w:t>
      </w:r>
    </w:p>
    <w:p w14:paraId="67660EAC" w14:textId="77777777" w:rsidR="0036762B" w:rsidRPr="00BF3D3E" w:rsidRDefault="0036762B" w:rsidP="00283103">
      <w:pPr>
        <w:pStyle w:val="2"/>
        <w:spacing w:before="0" w:after="120" w:line="25" w:lineRule="atLeast"/>
        <w:ind w:firstLine="709"/>
        <w:jc w:val="center"/>
        <w:rPr>
          <w:rFonts w:ascii="Times New Roman" w:hAnsi="Times New Roman" w:cs="Times New Roman"/>
          <w:caps/>
          <w:color w:val="auto"/>
          <w:sz w:val="24"/>
          <w:szCs w:val="24"/>
        </w:rPr>
      </w:pPr>
      <w:bookmarkStart w:id="39" w:name="_Toc534840618"/>
      <w:r>
        <w:rPr>
          <w:rFonts w:ascii="Times New Roman" w:hAnsi="Times New Roman" w:cs="Times New Roman"/>
          <w:caps/>
          <w:color w:val="auto"/>
          <w:sz w:val="24"/>
          <w:szCs w:val="24"/>
        </w:rPr>
        <w:t>3. Архитектура приложения</w:t>
      </w:r>
      <w:bookmarkEnd w:id="39"/>
    </w:p>
    <w:p w14:paraId="514DC1DD" w14:textId="77777777" w:rsidR="00EA673B" w:rsidRDefault="00EA673B" w:rsidP="00CC622E">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Генератор рельефа состоит из компонентов трех типов: обработчики, контроллеры</w:t>
      </w:r>
      <w:r w:rsidR="00663701">
        <w:rPr>
          <w:rFonts w:ascii="Times New Roman" w:hAnsi="Times New Roman" w:cs="Times New Roman"/>
          <w:sz w:val="24"/>
          <w:szCs w:val="24"/>
        </w:rPr>
        <w:t xml:space="preserve"> и объекты</w:t>
      </w:r>
      <w:r>
        <w:rPr>
          <w:rFonts w:ascii="Times New Roman" w:hAnsi="Times New Roman" w:cs="Times New Roman"/>
          <w:sz w:val="24"/>
          <w:szCs w:val="24"/>
        </w:rPr>
        <w:t xml:space="preserve">. </w:t>
      </w:r>
      <w:r w:rsidR="00DC61B8">
        <w:rPr>
          <w:rFonts w:ascii="Times New Roman" w:hAnsi="Times New Roman" w:cs="Times New Roman"/>
          <w:sz w:val="24"/>
          <w:szCs w:val="24"/>
        </w:rPr>
        <w:t>Обработчики выполняют вычислительную работу</w:t>
      </w:r>
      <w:r>
        <w:rPr>
          <w:rFonts w:ascii="Times New Roman" w:hAnsi="Times New Roman" w:cs="Times New Roman"/>
          <w:sz w:val="24"/>
          <w:szCs w:val="24"/>
        </w:rPr>
        <w:t>, контроллеры</w:t>
      </w:r>
      <w:r w:rsidR="00110DFF">
        <w:rPr>
          <w:rFonts w:ascii="Times New Roman" w:hAnsi="Times New Roman" w:cs="Times New Roman"/>
          <w:sz w:val="24"/>
          <w:szCs w:val="24"/>
        </w:rPr>
        <w:t xml:space="preserve"> отвечают за состояние приложения</w:t>
      </w:r>
      <w:r>
        <w:rPr>
          <w:rFonts w:ascii="Times New Roman" w:hAnsi="Times New Roman" w:cs="Times New Roman"/>
          <w:sz w:val="24"/>
          <w:szCs w:val="24"/>
        </w:rPr>
        <w:t>, а объекты являются контейнерами для хранения информации.</w:t>
      </w:r>
    </w:p>
    <w:p w14:paraId="2F130BE9" w14:textId="77777777" w:rsidR="00EA673B" w:rsidRDefault="0056680D" w:rsidP="00CC622E">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Под</w:t>
      </w:r>
      <w:r w:rsidR="00EA673B">
        <w:rPr>
          <w:rFonts w:ascii="Times New Roman" w:hAnsi="Times New Roman" w:cs="Times New Roman"/>
          <w:sz w:val="24"/>
          <w:szCs w:val="24"/>
        </w:rPr>
        <w:t>система моделирования ландшафта включает в себя:</w:t>
      </w:r>
    </w:p>
    <w:p w14:paraId="08BCAE35" w14:textId="77777777" w:rsidR="00EA673B" w:rsidRDefault="00C82B7C" w:rsidP="00EA673B">
      <w:pPr>
        <w:pStyle w:val="a6"/>
        <w:numPr>
          <w:ilvl w:val="0"/>
          <w:numId w:val="11"/>
        </w:numPr>
        <w:spacing w:after="120" w:line="25" w:lineRule="atLeast"/>
        <w:jc w:val="both"/>
        <w:rPr>
          <w:rFonts w:ascii="Times New Roman" w:hAnsi="Times New Roman" w:cs="Times New Roman"/>
          <w:sz w:val="24"/>
          <w:szCs w:val="24"/>
        </w:rPr>
      </w:pPr>
      <w:r>
        <w:rPr>
          <w:rFonts w:ascii="Times New Roman" w:hAnsi="Times New Roman" w:cs="Times New Roman"/>
          <w:i/>
          <w:sz w:val="24"/>
          <w:szCs w:val="24"/>
        </w:rPr>
        <w:t>О</w:t>
      </w:r>
      <w:r w:rsidR="00EA673B" w:rsidRPr="00EA673B">
        <w:rPr>
          <w:rFonts w:ascii="Times New Roman" w:hAnsi="Times New Roman" w:cs="Times New Roman"/>
          <w:i/>
          <w:sz w:val="24"/>
          <w:szCs w:val="24"/>
        </w:rPr>
        <w:t>бработчик</w:t>
      </w:r>
      <w:r w:rsidR="00EA673B">
        <w:rPr>
          <w:rFonts w:ascii="Times New Roman" w:hAnsi="Times New Roman" w:cs="Times New Roman"/>
          <w:sz w:val="24"/>
          <w:szCs w:val="24"/>
        </w:rPr>
        <w:t xml:space="preserve"> </w:t>
      </w:r>
      <w:r w:rsidR="00EA673B" w:rsidRPr="00EA673B">
        <w:rPr>
          <w:rFonts w:ascii="Times New Roman" w:hAnsi="Times New Roman" w:cs="Times New Roman"/>
          <w:i/>
          <w:sz w:val="24"/>
          <w:szCs w:val="24"/>
        </w:rPr>
        <w:t>слоев</w:t>
      </w:r>
      <w:r w:rsidR="0056680D">
        <w:rPr>
          <w:rFonts w:ascii="Times New Roman" w:hAnsi="Times New Roman" w:cs="Times New Roman"/>
          <w:sz w:val="24"/>
          <w:szCs w:val="24"/>
        </w:rPr>
        <w:t>.</w:t>
      </w:r>
    </w:p>
    <w:p w14:paraId="4973E272" w14:textId="77777777" w:rsidR="0056680D" w:rsidRPr="0056680D" w:rsidRDefault="00C82B7C" w:rsidP="0056680D">
      <w:pPr>
        <w:pStyle w:val="a6"/>
        <w:numPr>
          <w:ilvl w:val="0"/>
          <w:numId w:val="11"/>
        </w:numPr>
        <w:spacing w:after="120" w:line="25" w:lineRule="atLeast"/>
        <w:jc w:val="both"/>
        <w:rPr>
          <w:rFonts w:ascii="Times New Roman" w:hAnsi="Times New Roman" w:cs="Times New Roman"/>
          <w:sz w:val="24"/>
          <w:szCs w:val="24"/>
        </w:rPr>
      </w:pPr>
      <w:r>
        <w:rPr>
          <w:rFonts w:ascii="Times New Roman" w:hAnsi="Times New Roman" w:cs="Times New Roman"/>
          <w:i/>
          <w:sz w:val="24"/>
          <w:szCs w:val="24"/>
        </w:rPr>
        <w:t>К</w:t>
      </w:r>
      <w:r w:rsidR="00EA673B" w:rsidRPr="00EA673B">
        <w:rPr>
          <w:rFonts w:ascii="Times New Roman" w:hAnsi="Times New Roman" w:cs="Times New Roman"/>
          <w:i/>
          <w:sz w:val="24"/>
          <w:szCs w:val="24"/>
        </w:rPr>
        <w:t>онтроллер</w:t>
      </w:r>
      <w:r w:rsidR="00EA673B" w:rsidRPr="00EA673B">
        <w:rPr>
          <w:rFonts w:ascii="Times New Roman" w:hAnsi="Times New Roman" w:cs="Times New Roman"/>
          <w:sz w:val="24"/>
          <w:szCs w:val="24"/>
        </w:rPr>
        <w:t xml:space="preserve"> </w:t>
      </w:r>
      <w:r w:rsidR="00EA673B" w:rsidRPr="00EA673B">
        <w:rPr>
          <w:rFonts w:ascii="Times New Roman" w:hAnsi="Times New Roman" w:cs="Times New Roman"/>
          <w:i/>
          <w:sz w:val="24"/>
          <w:szCs w:val="24"/>
        </w:rPr>
        <w:t>форм</w:t>
      </w:r>
      <w:r w:rsidR="00EA673B" w:rsidRPr="00EA673B">
        <w:rPr>
          <w:rFonts w:ascii="Times New Roman" w:hAnsi="Times New Roman" w:cs="Times New Roman"/>
          <w:sz w:val="24"/>
          <w:szCs w:val="24"/>
        </w:rPr>
        <w:t>, который переключает формы и сохраняет их состояние</w:t>
      </w:r>
      <w:r w:rsidR="00EA673B">
        <w:rPr>
          <w:rFonts w:ascii="Times New Roman" w:hAnsi="Times New Roman" w:cs="Times New Roman"/>
          <w:sz w:val="24"/>
          <w:szCs w:val="24"/>
        </w:rPr>
        <w:t xml:space="preserve"> во время вз</w:t>
      </w:r>
      <w:r w:rsidR="0056680D">
        <w:rPr>
          <w:rFonts w:ascii="Times New Roman" w:hAnsi="Times New Roman" w:cs="Times New Roman"/>
          <w:sz w:val="24"/>
          <w:szCs w:val="24"/>
        </w:rPr>
        <w:t>аимодействия с пользователем</w:t>
      </w:r>
      <w:r w:rsidR="0056680D" w:rsidRPr="0056680D">
        <w:rPr>
          <w:rFonts w:ascii="Times New Roman" w:hAnsi="Times New Roman" w:cs="Times New Roman"/>
          <w:sz w:val="24"/>
          <w:szCs w:val="24"/>
        </w:rPr>
        <w:t>.</w:t>
      </w:r>
    </w:p>
    <w:p w14:paraId="7DC31C48" w14:textId="77777777" w:rsidR="0036762B" w:rsidRPr="0056680D" w:rsidRDefault="00C82B7C" w:rsidP="0056680D">
      <w:pPr>
        <w:pStyle w:val="a6"/>
        <w:numPr>
          <w:ilvl w:val="0"/>
          <w:numId w:val="11"/>
        </w:numPr>
        <w:spacing w:after="120" w:line="25" w:lineRule="atLeast"/>
        <w:jc w:val="both"/>
        <w:rPr>
          <w:rFonts w:ascii="Times New Roman" w:hAnsi="Times New Roman" w:cs="Times New Roman"/>
          <w:sz w:val="24"/>
          <w:szCs w:val="24"/>
        </w:rPr>
      </w:pPr>
      <w:r w:rsidRPr="0056680D">
        <w:rPr>
          <w:rFonts w:ascii="Times New Roman" w:hAnsi="Times New Roman" w:cs="Times New Roman"/>
          <w:i/>
          <w:sz w:val="24"/>
          <w:szCs w:val="24"/>
        </w:rPr>
        <w:t>К</w:t>
      </w:r>
      <w:r w:rsidR="00EA673B" w:rsidRPr="0056680D">
        <w:rPr>
          <w:rFonts w:ascii="Times New Roman" w:hAnsi="Times New Roman" w:cs="Times New Roman"/>
          <w:i/>
          <w:sz w:val="24"/>
          <w:szCs w:val="24"/>
        </w:rPr>
        <w:t>онтроллер приложения</w:t>
      </w:r>
      <w:r w:rsidR="00EA673B" w:rsidRPr="0056680D">
        <w:rPr>
          <w:rFonts w:ascii="Times New Roman" w:hAnsi="Times New Roman" w:cs="Times New Roman"/>
          <w:sz w:val="24"/>
          <w:szCs w:val="24"/>
        </w:rPr>
        <w:t>, который отвечает за сохранение и загрузку данных рельефа или карты</w:t>
      </w:r>
      <w:r w:rsidR="0056680D" w:rsidRPr="0056680D">
        <w:rPr>
          <w:rFonts w:ascii="Times New Roman" w:hAnsi="Times New Roman" w:cs="Times New Roman"/>
          <w:sz w:val="24"/>
          <w:szCs w:val="24"/>
        </w:rPr>
        <w:t>.</w:t>
      </w:r>
    </w:p>
    <w:p w14:paraId="4120F370" w14:textId="77777777" w:rsidR="00EA673B" w:rsidRDefault="0056680D" w:rsidP="00EA673B">
      <w:pPr>
        <w:pStyle w:val="a6"/>
        <w:numPr>
          <w:ilvl w:val="0"/>
          <w:numId w:val="11"/>
        </w:numPr>
        <w:spacing w:after="120" w:line="25" w:lineRule="atLeast"/>
        <w:jc w:val="both"/>
        <w:rPr>
          <w:rFonts w:ascii="Times New Roman" w:hAnsi="Times New Roman" w:cs="Times New Roman"/>
          <w:sz w:val="24"/>
          <w:szCs w:val="24"/>
        </w:rPr>
      </w:pPr>
      <w:r>
        <w:rPr>
          <w:rFonts w:ascii="Times New Roman" w:hAnsi="Times New Roman" w:cs="Times New Roman"/>
          <w:sz w:val="24"/>
          <w:szCs w:val="24"/>
        </w:rPr>
        <w:t>О</w:t>
      </w:r>
      <w:r w:rsidR="00110DFF">
        <w:rPr>
          <w:rFonts w:ascii="Times New Roman" w:hAnsi="Times New Roman" w:cs="Times New Roman"/>
          <w:sz w:val="24"/>
          <w:szCs w:val="24"/>
        </w:rPr>
        <w:t xml:space="preserve">бъекты </w:t>
      </w:r>
      <w:r w:rsidR="00C82B7C">
        <w:rPr>
          <w:rFonts w:ascii="Times New Roman" w:hAnsi="Times New Roman" w:cs="Times New Roman"/>
          <w:i/>
          <w:sz w:val="24"/>
          <w:szCs w:val="24"/>
        </w:rPr>
        <w:t>С</w:t>
      </w:r>
      <w:r w:rsidR="00110DFF" w:rsidRPr="00110DFF">
        <w:rPr>
          <w:rFonts w:ascii="Times New Roman" w:hAnsi="Times New Roman" w:cs="Times New Roman"/>
          <w:i/>
          <w:sz w:val="24"/>
          <w:szCs w:val="24"/>
        </w:rPr>
        <w:t>лой</w:t>
      </w:r>
      <w:r w:rsidR="00110DFF">
        <w:rPr>
          <w:rFonts w:ascii="Times New Roman" w:hAnsi="Times New Roman" w:cs="Times New Roman"/>
          <w:sz w:val="24"/>
          <w:szCs w:val="24"/>
        </w:rPr>
        <w:t xml:space="preserve">, </w:t>
      </w:r>
      <w:r w:rsidR="00C82B7C">
        <w:rPr>
          <w:rFonts w:ascii="Times New Roman" w:hAnsi="Times New Roman" w:cs="Times New Roman"/>
          <w:i/>
          <w:sz w:val="24"/>
          <w:szCs w:val="24"/>
        </w:rPr>
        <w:t>Ч</w:t>
      </w:r>
      <w:r w:rsidR="00110DFF" w:rsidRPr="00110DFF">
        <w:rPr>
          <w:rFonts w:ascii="Times New Roman" w:hAnsi="Times New Roman" w:cs="Times New Roman"/>
          <w:i/>
          <w:sz w:val="24"/>
          <w:szCs w:val="24"/>
        </w:rPr>
        <w:t>асть рельефа</w:t>
      </w:r>
      <w:r w:rsidR="00110DFF">
        <w:rPr>
          <w:rFonts w:ascii="Times New Roman" w:hAnsi="Times New Roman" w:cs="Times New Roman"/>
          <w:sz w:val="24"/>
          <w:szCs w:val="24"/>
        </w:rPr>
        <w:t xml:space="preserve">, </w:t>
      </w:r>
      <w:r w:rsidR="00C82B7C">
        <w:rPr>
          <w:rFonts w:ascii="Times New Roman" w:hAnsi="Times New Roman" w:cs="Times New Roman"/>
          <w:i/>
          <w:sz w:val="24"/>
          <w:szCs w:val="24"/>
        </w:rPr>
        <w:t>С</w:t>
      </w:r>
      <w:r w:rsidR="00110DFF" w:rsidRPr="00110DFF">
        <w:rPr>
          <w:rFonts w:ascii="Times New Roman" w:hAnsi="Times New Roman" w:cs="Times New Roman"/>
          <w:i/>
          <w:sz w:val="24"/>
          <w:szCs w:val="24"/>
        </w:rPr>
        <w:t>остояние рельефа</w:t>
      </w:r>
      <w:r w:rsidR="00110DFF">
        <w:rPr>
          <w:rFonts w:ascii="Times New Roman" w:hAnsi="Times New Roman" w:cs="Times New Roman"/>
          <w:sz w:val="24"/>
          <w:szCs w:val="24"/>
        </w:rPr>
        <w:t xml:space="preserve">, </w:t>
      </w:r>
      <w:r w:rsidR="00C82B7C">
        <w:rPr>
          <w:rFonts w:ascii="Times New Roman" w:hAnsi="Times New Roman" w:cs="Times New Roman"/>
          <w:i/>
          <w:sz w:val="24"/>
          <w:szCs w:val="24"/>
        </w:rPr>
        <w:t>Н</w:t>
      </w:r>
      <w:r w:rsidR="00110DFF" w:rsidRPr="00110DFF">
        <w:rPr>
          <w:rFonts w:ascii="Times New Roman" w:hAnsi="Times New Roman" w:cs="Times New Roman"/>
          <w:i/>
          <w:sz w:val="24"/>
          <w:szCs w:val="24"/>
        </w:rPr>
        <w:t>астройки рельефа</w:t>
      </w:r>
      <w:r w:rsidR="00110DFF">
        <w:rPr>
          <w:rFonts w:ascii="Times New Roman" w:hAnsi="Times New Roman" w:cs="Times New Roman"/>
          <w:sz w:val="24"/>
          <w:szCs w:val="24"/>
        </w:rPr>
        <w:t xml:space="preserve"> и </w:t>
      </w:r>
      <w:r w:rsidR="00C82B7C">
        <w:rPr>
          <w:rFonts w:ascii="Times New Roman" w:hAnsi="Times New Roman" w:cs="Times New Roman"/>
          <w:i/>
          <w:sz w:val="24"/>
          <w:szCs w:val="24"/>
        </w:rPr>
        <w:t>К</w:t>
      </w:r>
      <w:r w:rsidR="00110DFF" w:rsidRPr="00110DFF">
        <w:rPr>
          <w:rFonts w:ascii="Times New Roman" w:hAnsi="Times New Roman" w:cs="Times New Roman"/>
          <w:i/>
          <w:sz w:val="24"/>
          <w:szCs w:val="24"/>
        </w:rPr>
        <w:t>арта</w:t>
      </w:r>
      <w:r w:rsidR="00110DFF">
        <w:rPr>
          <w:rFonts w:ascii="Times New Roman" w:hAnsi="Times New Roman" w:cs="Times New Roman"/>
          <w:sz w:val="24"/>
          <w:szCs w:val="24"/>
        </w:rPr>
        <w:t xml:space="preserve"> хранят соответствующую информацию.</w:t>
      </w:r>
    </w:p>
    <w:p w14:paraId="2827DE24" w14:textId="06458966" w:rsidR="00110DFF" w:rsidRDefault="00663701" w:rsidP="00110DFF">
      <w:pPr>
        <w:spacing w:after="120" w:line="25" w:lineRule="atLeast"/>
        <w:ind w:firstLine="567"/>
        <w:jc w:val="both"/>
        <w:rPr>
          <w:rFonts w:ascii="Times New Roman" w:hAnsi="Times New Roman" w:cs="Times New Roman"/>
          <w:sz w:val="24"/>
          <w:szCs w:val="24"/>
        </w:rPr>
      </w:pPr>
      <w:del w:id="40" w:author="eugeneai" w:date="2019-02-06T20:33:00Z">
        <w:r w:rsidRPr="00663701" w:rsidDel="002A5965">
          <w:rPr>
            <w:rFonts w:ascii="Times New Roman" w:hAnsi="Times New Roman" w:cs="Times New Roman"/>
            <w:sz w:val="24"/>
            <w:szCs w:val="24"/>
          </w:rPr>
          <w:delText>Опустим на данном этапе описание действий пользователя и р</w:delText>
        </w:r>
      </w:del>
      <w:ins w:id="41" w:author="eugeneai" w:date="2019-02-06T20:33:00Z">
        <w:r w:rsidR="002A5965">
          <w:rPr>
            <w:rFonts w:ascii="Times New Roman" w:hAnsi="Times New Roman" w:cs="Times New Roman"/>
            <w:sz w:val="24"/>
            <w:szCs w:val="24"/>
          </w:rPr>
          <w:t>Р</w:t>
        </w:r>
      </w:ins>
      <w:r w:rsidRPr="00663701">
        <w:rPr>
          <w:rFonts w:ascii="Times New Roman" w:hAnsi="Times New Roman" w:cs="Times New Roman"/>
          <w:sz w:val="24"/>
          <w:szCs w:val="24"/>
        </w:rPr>
        <w:t xml:space="preserve">ассмотрим </w:t>
      </w:r>
      <w:r>
        <w:rPr>
          <w:rFonts w:ascii="Times New Roman" w:hAnsi="Times New Roman" w:cs="Times New Roman"/>
          <w:sz w:val="24"/>
          <w:szCs w:val="24"/>
        </w:rPr>
        <w:t xml:space="preserve">подробнее </w:t>
      </w:r>
      <w:r w:rsidRPr="00663701">
        <w:rPr>
          <w:rFonts w:ascii="Times New Roman" w:hAnsi="Times New Roman" w:cs="Times New Roman"/>
          <w:sz w:val="24"/>
          <w:szCs w:val="24"/>
        </w:rPr>
        <w:t>внутреннюю логику взаимодействия компонентов приложения</w:t>
      </w:r>
      <w:r>
        <w:rPr>
          <w:rFonts w:ascii="Times New Roman" w:hAnsi="Times New Roman" w:cs="Times New Roman"/>
          <w:sz w:val="24"/>
          <w:szCs w:val="24"/>
        </w:rPr>
        <w:t xml:space="preserve"> в процессе создания рельефа (рис. Х)</w:t>
      </w:r>
      <w:r w:rsidR="00095146">
        <w:rPr>
          <w:rFonts w:ascii="Times New Roman" w:hAnsi="Times New Roman" w:cs="Times New Roman"/>
          <w:sz w:val="24"/>
          <w:szCs w:val="24"/>
        </w:rPr>
        <w:t>:</w:t>
      </w:r>
    </w:p>
    <w:p w14:paraId="1C81C560" w14:textId="77777777" w:rsidR="00095146" w:rsidRDefault="00095146" w:rsidP="00095146">
      <w:pPr>
        <w:pStyle w:val="a6"/>
        <w:numPr>
          <w:ilvl w:val="0"/>
          <w:numId w:val="12"/>
        </w:numPr>
        <w:spacing w:after="120" w:line="25" w:lineRule="atLeast"/>
        <w:jc w:val="both"/>
        <w:rPr>
          <w:rFonts w:ascii="Times New Roman" w:hAnsi="Times New Roman" w:cs="Times New Roman"/>
          <w:sz w:val="24"/>
          <w:szCs w:val="24"/>
        </w:rPr>
      </w:pPr>
      <w:r>
        <w:rPr>
          <w:rFonts w:ascii="Times New Roman" w:hAnsi="Times New Roman" w:cs="Times New Roman"/>
          <w:sz w:val="24"/>
          <w:szCs w:val="24"/>
        </w:rPr>
        <w:t xml:space="preserve">С помощью </w:t>
      </w:r>
      <w:r w:rsidR="00C82B7C">
        <w:rPr>
          <w:rFonts w:ascii="Times New Roman" w:hAnsi="Times New Roman" w:cs="Times New Roman"/>
          <w:i/>
          <w:sz w:val="24"/>
          <w:szCs w:val="24"/>
        </w:rPr>
        <w:t>О</w:t>
      </w:r>
      <w:r w:rsidRPr="00095146">
        <w:rPr>
          <w:rFonts w:ascii="Times New Roman" w:hAnsi="Times New Roman" w:cs="Times New Roman"/>
          <w:i/>
          <w:sz w:val="24"/>
          <w:szCs w:val="24"/>
        </w:rPr>
        <w:t>бработчика слоев</w:t>
      </w:r>
      <w:r w:rsidRPr="00095146">
        <w:rPr>
          <w:rFonts w:ascii="Times New Roman" w:hAnsi="Times New Roman" w:cs="Times New Roman"/>
          <w:sz w:val="24"/>
          <w:szCs w:val="24"/>
        </w:rPr>
        <w:t xml:space="preserve"> генерируется необхо</w:t>
      </w:r>
      <w:r>
        <w:rPr>
          <w:rFonts w:ascii="Times New Roman" w:hAnsi="Times New Roman" w:cs="Times New Roman"/>
          <w:sz w:val="24"/>
          <w:szCs w:val="24"/>
        </w:rPr>
        <w:t xml:space="preserve">димое количество объектов типа </w:t>
      </w:r>
      <w:r w:rsidR="00C82B7C">
        <w:rPr>
          <w:rFonts w:ascii="Times New Roman" w:hAnsi="Times New Roman" w:cs="Times New Roman"/>
          <w:i/>
          <w:sz w:val="24"/>
          <w:szCs w:val="24"/>
        </w:rPr>
        <w:t>С</w:t>
      </w:r>
      <w:r w:rsidRPr="00095146">
        <w:rPr>
          <w:rFonts w:ascii="Times New Roman" w:hAnsi="Times New Roman" w:cs="Times New Roman"/>
          <w:i/>
          <w:sz w:val="24"/>
          <w:szCs w:val="24"/>
        </w:rPr>
        <w:t>лой</w:t>
      </w:r>
      <w:r w:rsidRPr="00095146">
        <w:rPr>
          <w:rFonts w:ascii="Times New Roman" w:hAnsi="Times New Roman" w:cs="Times New Roman"/>
          <w:sz w:val="24"/>
          <w:szCs w:val="24"/>
        </w:rPr>
        <w:t>, которые представляют собой двумерные массивы высот.</w:t>
      </w:r>
    </w:p>
    <w:p w14:paraId="397DB37D" w14:textId="77777777" w:rsidR="00095146" w:rsidRDefault="00095146" w:rsidP="00095146">
      <w:pPr>
        <w:pStyle w:val="a6"/>
        <w:numPr>
          <w:ilvl w:val="0"/>
          <w:numId w:val="12"/>
        </w:numPr>
        <w:spacing w:after="120" w:line="25" w:lineRule="atLeast"/>
        <w:jc w:val="both"/>
        <w:rPr>
          <w:rFonts w:ascii="Times New Roman" w:hAnsi="Times New Roman" w:cs="Times New Roman"/>
          <w:sz w:val="24"/>
          <w:szCs w:val="24"/>
        </w:rPr>
      </w:pPr>
      <w:r>
        <w:rPr>
          <w:rFonts w:ascii="Times New Roman" w:hAnsi="Times New Roman" w:cs="Times New Roman"/>
          <w:sz w:val="24"/>
          <w:szCs w:val="24"/>
        </w:rPr>
        <w:t xml:space="preserve">На полученных объектах типа </w:t>
      </w:r>
      <w:r w:rsidR="00C82B7C">
        <w:rPr>
          <w:rFonts w:ascii="Times New Roman" w:hAnsi="Times New Roman" w:cs="Times New Roman"/>
          <w:i/>
          <w:sz w:val="24"/>
          <w:szCs w:val="24"/>
        </w:rPr>
        <w:t>С</w:t>
      </w:r>
      <w:r w:rsidRPr="00095146">
        <w:rPr>
          <w:rFonts w:ascii="Times New Roman" w:hAnsi="Times New Roman" w:cs="Times New Roman"/>
          <w:i/>
          <w:sz w:val="24"/>
          <w:szCs w:val="24"/>
        </w:rPr>
        <w:t>лой</w:t>
      </w:r>
      <w:r w:rsidRPr="00095146">
        <w:rPr>
          <w:rFonts w:ascii="Times New Roman" w:hAnsi="Times New Roman" w:cs="Times New Roman"/>
          <w:sz w:val="24"/>
          <w:szCs w:val="24"/>
        </w:rPr>
        <w:t xml:space="preserve"> в необходимой последо</w:t>
      </w:r>
      <w:r>
        <w:rPr>
          <w:rFonts w:ascii="Times New Roman" w:hAnsi="Times New Roman" w:cs="Times New Roman"/>
          <w:sz w:val="24"/>
          <w:szCs w:val="24"/>
        </w:rPr>
        <w:t xml:space="preserve">вательности применяются методы </w:t>
      </w:r>
      <w:r w:rsidRPr="00095146">
        <w:rPr>
          <w:rFonts w:ascii="Times New Roman" w:hAnsi="Times New Roman" w:cs="Times New Roman"/>
          <w:i/>
          <w:sz w:val="24"/>
          <w:szCs w:val="24"/>
        </w:rPr>
        <w:t>генерировать</w:t>
      </w:r>
      <w:r>
        <w:rPr>
          <w:rFonts w:ascii="Times New Roman" w:hAnsi="Times New Roman" w:cs="Times New Roman"/>
          <w:sz w:val="24"/>
          <w:szCs w:val="24"/>
        </w:rPr>
        <w:t xml:space="preserve">, </w:t>
      </w:r>
      <w:r w:rsidRPr="00095146">
        <w:rPr>
          <w:rFonts w:ascii="Times New Roman" w:hAnsi="Times New Roman" w:cs="Times New Roman"/>
          <w:i/>
          <w:sz w:val="24"/>
          <w:szCs w:val="24"/>
        </w:rPr>
        <w:t>комбинировать</w:t>
      </w:r>
      <w:r>
        <w:rPr>
          <w:rFonts w:ascii="Times New Roman" w:hAnsi="Times New Roman" w:cs="Times New Roman"/>
          <w:sz w:val="24"/>
          <w:szCs w:val="24"/>
        </w:rPr>
        <w:t xml:space="preserve"> и </w:t>
      </w:r>
      <w:r w:rsidRPr="00095146">
        <w:rPr>
          <w:rFonts w:ascii="Times New Roman" w:hAnsi="Times New Roman" w:cs="Times New Roman"/>
          <w:i/>
          <w:sz w:val="24"/>
          <w:szCs w:val="24"/>
        </w:rPr>
        <w:t>нормализовать в диапазоне</w:t>
      </w:r>
      <w:r>
        <w:rPr>
          <w:rFonts w:ascii="Times New Roman" w:hAnsi="Times New Roman" w:cs="Times New Roman"/>
          <w:sz w:val="24"/>
          <w:szCs w:val="24"/>
        </w:rPr>
        <w:t>. Так</w:t>
      </w:r>
      <w:r w:rsidRPr="00095146">
        <w:rPr>
          <w:rFonts w:ascii="Times New Roman" w:hAnsi="Times New Roman" w:cs="Times New Roman"/>
          <w:sz w:val="24"/>
          <w:szCs w:val="24"/>
        </w:rPr>
        <w:t xml:space="preserve"> формируется объект </w:t>
      </w:r>
      <w:r w:rsidR="00C82B7C">
        <w:rPr>
          <w:rFonts w:ascii="Times New Roman" w:hAnsi="Times New Roman" w:cs="Times New Roman"/>
          <w:i/>
          <w:sz w:val="24"/>
          <w:szCs w:val="24"/>
        </w:rPr>
        <w:t>Ч</w:t>
      </w:r>
      <w:r w:rsidRPr="00095146">
        <w:rPr>
          <w:rFonts w:ascii="Times New Roman" w:hAnsi="Times New Roman" w:cs="Times New Roman"/>
          <w:i/>
          <w:sz w:val="24"/>
          <w:szCs w:val="24"/>
        </w:rPr>
        <w:t>асть</w:t>
      </w:r>
      <w:r>
        <w:rPr>
          <w:rFonts w:ascii="Times New Roman" w:hAnsi="Times New Roman" w:cs="Times New Roman"/>
          <w:sz w:val="24"/>
          <w:szCs w:val="24"/>
        </w:rPr>
        <w:t xml:space="preserve"> </w:t>
      </w:r>
      <w:r w:rsidRPr="00095146">
        <w:rPr>
          <w:rFonts w:ascii="Times New Roman" w:hAnsi="Times New Roman" w:cs="Times New Roman"/>
          <w:i/>
          <w:sz w:val="24"/>
          <w:szCs w:val="24"/>
        </w:rPr>
        <w:t>рельефа</w:t>
      </w:r>
      <w:r w:rsidRPr="00095146">
        <w:rPr>
          <w:rFonts w:ascii="Times New Roman" w:hAnsi="Times New Roman" w:cs="Times New Roman"/>
          <w:sz w:val="24"/>
          <w:szCs w:val="24"/>
        </w:rPr>
        <w:t>.</w:t>
      </w:r>
    </w:p>
    <w:p w14:paraId="265BA46B" w14:textId="77777777" w:rsidR="00095146" w:rsidRDefault="00C82B7C" w:rsidP="00C82B7C">
      <w:pPr>
        <w:pStyle w:val="a6"/>
        <w:numPr>
          <w:ilvl w:val="0"/>
          <w:numId w:val="12"/>
        </w:numPr>
        <w:spacing w:after="120" w:line="25" w:lineRule="atLeast"/>
        <w:jc w:val="both"/>
        <w:rPr>
          <w:rFonts w:ascii="Times New Roman" w:hAnsi="Times New Roman" w:cs="Times New Roman"/>
          <w:sz w:val="24"/>
          <w:szCs w:val="24"/>
        </w:rPr>
      </w:pPr>
      <w:r>
        <w:rPr>
          <w:rFonts w:ascii="Times New Roman" w:hAnsi="Times New Roman" w:cs="Times New Roman"/>
          <w:sz w:val="24"/>
          <w:szCs w:val="24"/>
        </w:rPr>
        <w:t xml:space="preserve">Заполняются поля типа </w:t>
      </w:r>
      <w:r>
        <w:rPr>
          <w:rFonts w:ascii="Times New Roman" w:hAnsi="Times New Roman" w:cs="Times New Roman"/>
          <w:i/>
          <w:sz w:val="24"/>
          <w:szCs w:val="24"/>
        </w:rPr>
        <w:t>Ч</w:t>
      </w:r>
      <w:r w:rsidRPr="00C82B7C">
        <w:rPr>
          <w:rFonts w:ascii="Times New Roman" w:hAnsi="Times New Roman" w:cs="Times New Roman"/>
          <w:i/>
          <w:sz w:val="24"/>
          <w:szCs w:val="24"/>
        </w:rPr>
        <w:t>асть рельефа</w:t>
      </w:r>
      <w:r>
        <w:rPr>
          <w:rFonts w:ascii="Times New Roman" w:hAnsi="Times New Roman" w:cs="Times New Roman"/>
          <w:sz w:val="24"/>
          <w:szCs w:val="24"/>
        </w:rPr>
        <w:t xml:space="preserve"> объекта </w:t>
      </w:r>
      <w:r w:rsidRPr="00C82B7C">
        <w:rPr>
          <w:rFonts w:ascii="Times New Roman" w:hAnsi="Times New Roman" w:cs="Times New Roman"/>
          <w:i/>
          <w:sz w:val="24"/>
          <w:szCs w:val="24"/>
        </w:rPr>
        <w:t>Состояние рельефа</w:t>
      </w:r>
      <w:r>
        <w:rPr>
          <w:rFonts w:ascii="Times New Roman" w:hAnsi="Times New Roman" w:cs="Times New Roman"/>
          <w:sz w:val="24"/>
          <w:szCs w:val="24"/>
        </w:rPr>
        <w:t xml:space="preserve">: </w:t>
      </w:r>
      <w:r>
        <w:rPr>
          <w:rFonts w:ascii="Times New Roman" w:hAnsi="Times New Roman" w:cs="Times New Roman"/>
          <w:i/>
          <w:sz w:val="24"/>
          <w:szCs w:val="24"/>
        </w:rPr>
        <w:t>П</w:t>
      </w:r>
      <w:r w:rsidRPr="00C82B7C">
        <w:rPr>
          <w:rFonts w:ascii="Times New Roman" w:hAnsi="Times New Roman" w:cs="Times New Roman"/>
          <w:i/>
          <w:sz w:val="24"/>
          <w:szCs w:val="24"/>
        </w:rPr>
        <w:t>одложка</w:t>
      </w:r>
      <w:r w:rsidRPr="00C82B7C">
        <w:rPr>
          <w:rFonts w:ascii="Times New Roman" w:hAnsi="Times New Roman" w:cs="Times New Roman"/>
          <w:sz w:val="24"/>
          <w:szCs w:val="24"/>
        </w:rPr>
        <w:t xml:space="preserve">, </w:t>
      </w:r>
      <w:r>
        <w:rPr>
          <w:rFonts w:ascii="Times New Roman" w:hAnsi="Times New Roman" w:cs="Times New Roman"/>
          <w:i/>
          <w:sz w:val="24"/>
          <w:szCs w:val="24"/>
        </w:rPr>
        <w:t>М</w:t>
      </w:r>
      <w:r w:rsidRPr="00C82B7C">
        <w:rPr>
          <w:rFonts w:ascii="Times New Roman" w:hAnsi="Times New Roman" w:cs="Times New Roman"/>
          <w:i/>
          <w:sz w:val="24"/>
          <w:szCs w:val="24"/>
        </w:rPr>
        <w:t>алые</w:t>
      </w:r>
      <w:r w:rsidRPr="00C82B7C">
        <w:rPr>
          <w:rFonts w:ascii="Times New Roman" w:hAnsi="Times New Roman" w:cs="Times New Roman"/>
          <w:sz w:val="24"/>
          <w:szCs w:val="24"/>
        </w:rPr>
        <w:t xml:space="preserve"> </w:t>
      </w:r>
      <w:r w:rsidRPr="00C82B7C">
        <w:rPr>
          <w:rFonts w:ascii="Times New Roman" w:hAnsi="Times New Roman" w:cs="Times New Roman"/>
          <w:i/>
          <w:sz w:val="24"/>
          <w:szCs w:val="24"/>
        </w:rPr>
        <w:t>горы</w:t>
      </w:r>
      <w:r w:rsidRPr="00C82B7C">
        <w:rPr>
          <w:rFonts w:ascii="Times New Roman" w:hAnsi="Times New Roman" w:cs="Times New Roman"/>
          <w:sz w:val="24"/>
          <w:szCs w:val="24"/>
        </w:rPr>
        <w:t xml:space="preserve">, </w:t>
      </w:r>
      <w:r>
        <w:rPr>
          <w:rFonts w:ascii="Times New Roman" w:hAnsi="Times New Roman" w:cs="Times New Roman"/>
          <w:i/>
          <w:sz w:val="24"/>
          <w:szCs w:val="24"/>
        </w:rPr>
        <w:t>С</w:t>
      </w:r>
      <w:r w:rsidRPr="00C82B7C">
        <w:rPr>
          <w:rFonts w:ascii="Times New Roman" w:hAnsi="Times New Roman" w:cs="Times New Roman"/>
          <w:i/>
          <w:sz w:val="24"/>
          <w:szCs w:val="24"/>
        </w:rPr>
        <w:t>редние</w:t>
      </w:r>
      <w:r w:rsidRPr="00C82B7C">
        <w:rPr>
          <w:rFonts w:ascii="Times New Roman" w:hAnsi="Times New Roman" w:cs="Times New Roman"/>
          <w:sz w:val="24"/>
          <w:szCs w:val="24"/>
        </w:rPr>
        <w:t xml:space="preserve"> </w:t>
      </w:r>
      <w:r w:rsidRPr="00C82B7C">
        <w:rPr>
          <w:rFonts w:ascii="Times New Roman" w:hAnsi="Times New Roman" w:cs="Times New Roman"/>
          <w:i/>
          <w:sz w:val="24"/>
          <w:szCs w:val="24"/>
        </w:rPr>
        <w:t>горы</w:t>
      </w:r>
      <w:r>
        <w:rPr>
          <w:rFonts w:ascii="Times New Roman" w:hAnsi="Times New Roman" w:cs="Times New Roman"/>
          <w:i/>
          <w:sz w:val="24"/>
          <w:szCs w:val="24"/>
        </w:rPr>
        <w:t>, Б</w:t>
      </w:r>
      <w:r w:rsidRPr="00C82B7C">
        <w:rPr>
          <w:rFonts w:ascii="Times New Roman" w:hAnsi="Times New Roman" w:cs="Times New Roman"/>
          <w:i/>
          <w:sz w:val="24"/>
          <w:szCs w:val="24"/>
        </w:rPr>
        <w:t>ольшие</w:t>
      </w:r>
      <w:r w:rsidRPr="00C82B7C">
        <w:rPr>
          <w:rFonts w:ascii="Times New Roman" w:hAnsi="Times New Roman" w:cs="Times New Roman"/>
          <w:sz w:val="24"/>
          <w:szCs w:val="24"/>
        </w:rPr>
        <w:t xml:space="preserve"> </w:t>
      </w:r>
      <w:r w:rsidRPr="00C82B7C">
        <w:rPr>
          <w:rFonts w:ascii="Times New Roman" w:hAnsi="Times New Roman" w:cs="Times New Roman"/>
          <w:i/>
          <w:sz w:val="24"/>
          <w:szCs w:val="24"/>
        </w:rPr>
        <w:t>горы</w:t>
      </w:r>
      <w:r w:rsidRPr="00C82B7C">
        <w:rPr>
          <w:rFonts w:ascii="Times New Roman" w:hAnsi="Times New Roman" w:cs="Times New Roman"/>
          <w:sz w:val="24"/>
          <w:szCs w:val="24"/>
        </w:rPr>
        <w:t>.</w:t>
      </w:r>
      <w:r w:rsidR="005C0D6C">
        <w:rPr>
          <w:rFonts w:ascii="Times New Roman" w:hAnsi="Times New Roman" w:cs="Times New Roman"/>
          <w:sz w:val="24"/>
          <w:szCs w:val="24"/>
        </w:rPr>
        <w:t xml:space="preserve"> Подложка – это </w:t>
      </w:r>
      <w:r w:rsidR="005C0D6C">
        <w:rPr>
          <w:rFonts w:ascii="Times New Roman" w:hAnsi="Times New Roman" w:cs="Times New Roman"/>
          <w:sz w:val="24"/>
          <w:szCs w:val="24"/>
        </w:rPr>
        <w:lastRenderedPageBreak/>
        <w:t xml:space="preserve">песчаное или глинистое основание рельефа с разницей между максимальной и минимальной высотами составляющей от 10 до 120 метров (в среде </w:t>
      </w:r>
      <w:r w:rsidR="005C0D6C">
        <w:rPr>
          <w:rFonts w:ascii="Times New Roman" w:hAnsi="Times New Roman" w:cs="Times New Roman"/>
          <w:sz w:val="24"/>
          <w:szCs w:val="24"/>
          <w:lang w:val="en-US"/>
        </w:rPr>
        <w:t>Unity</w:t>
      </w:r>
      <w:r w:rsidR="005C0D6C">
        <w:rPr>
          <w:rFonts w:ascii="Times New Roman" w:hAnsi="Times New Roman" w:cs="Times New Roman"/>
          <w:sz w:val="24"/>
          <w:szCs w:val="24"/>
        </w:rPr>
        <w:t xml:space="preserve"> единица измерения </w:t>
      </w:r>
      <w:r w:rsidR="005C0D6C">
        <w:rPr>
          <w:rFonts w:ascii="Times New Roman" w:hAnsi="Times New Roman" w:cs="Times New Roman"/>
          <w:sz w:val="24"/>
          <w:szCs w:val="24"/>
          <w:lang w:val="en-US"/>
        </w:rPr>
        <w:t>unit</w:t>
      </w:r>
      <w:r w:rsidR="005C0D6C" w:rsidRPr="005C0D6C">
        <w:rPr>
          <w:rFonts w:ascii="Times New Roman" w:hAnsi="Times New Roman" w:cs="Times New Roman"/>
          <w:sz w:val="24"/>
          <w:szCs w:val="24"/>
        </w:rPr>
        <w:t xml:space="preserve"> </w:t>
      </w:r>
      <w:r w:rsidR="005C0D6C">
        <w:rPr>
          <w:rFonts w:ascii="Times New Roman" w:hAnsi="Times New Roman" w:cs="Times New Roman"/>
          <w:sz w:val="24"/>
          <w:szCs w:val="24"/>
        </w:rPr>
        <w:t>соответствует одному метру). Малыми горами названы каменистые образования 1–30 метров в высоту. Средние горы обладают размерами от 30 до 100 метров, а большие – свыше 100 метров</w:t>
      </w:r>
      <w:r w:rsidR="003A1C14">
        <w:rPr>
          <w:rFonts w:ascii="Times New Roman" w:hAnsi="Times New Roman" w:cs="Times New Roman"/>
          <w:sz w:val="24"/>
          <w:szCs w:val="24"/>
        </w:rPr>
        <w:t xml:space="preserve"> и не превыша</w:t>
      </w:r>
      <w:r w:rsidR="009635A9">
        <w:rPr>
          <w:rFonts w:ascii="Times New Roman" w:hAnsi="Times New Roman" w:cs="Times New Roman"/>
          <w:sz w:val="24"/>
          <w:szCs w:val="24"/>
        </w:rPr>
        <w:t xml:space="preserve">ют максимальную высоту </w:t>
      </w:r>
      <w:r w:rsidR="003A1C14">
        <w:rPr>
          <w:rFonts w:ascii="Times New Roman" w:hAnsi="Times New Roman" w:cs="Times New Roman"/>
          <w:sz w:val="24"/>
          <w:szCs w:val="24"/>
        </w:rPr>
        <w:t xml:space="preserve">в настройках объекта </w:t>
      </w:r>
      <w:r w:rsidR="003A1C14">
        <w:rPr>
          <w:rFonts w:ascii="Times New Roman" w:hAnsi="Times New Roman" w:cs="Times New Roman"/>
          <w:sz w:val="24"/>
          <w:szCs w:val="24"/>
          <w:lang w:val="en-US"/>
        </w:rPr>
        <w:t>Terrain</w:t>
      </w:r>
      <w:r w:rsidR="005C0D6C">
        <w:rPr>
          <w:rFonts w:ascii="Times New Roman" w:hAnsi="Times New Roman" w:cs="Times New Roman"/>
          <w:sz w:val="24"/>
          <w:szCs w:val="24"/>
        </w:rPr>
        <w:t>.</w:t>
      </w:r>
    </w:p>
    <w:p w14:paraId="24BF66D4" w14:textId="77777777" w:rsidR="003A1C14" w:rsidRDefault="00AE1612" w:rsidP="00AE1612">
      <w:pPr>
        <w:pStyle w:val="a6"/>
        <w:numPr>
          <w:ilvl w:val="0"/>
          <w:numId w:val="12"/>
        </w:numPr>
        <w:spacing w:after="120" w:line="25" w:lineRule="atLeast"/>
        <w:jc w:val="both"/>
        <w:rPr>
          <w:rFonts w:ascii="Times New Roman" w:hAnsi="Times New Roman" w:cs="Times New Roman"/>
          <w:sz w:val="24"/>
          <w:szCs w:val="24"/>
        </w:rPr>
      </w:pPr>
      <w:r>
        <w:rPr>
          <w:rFonts w:ascii="Times New Roman" w:hAnsi="Times New Roman" w:cs="Times New Roman"/>
          <w:sz w:val="24"/>
          <w:szCs w:val="24"/>
        </w:rPr>
        <w:t xml:space="preserve">С помощью метода </w:t>
      </w:r>
      <w:r w:rsidRPr="00AE1612">
        <w:rPr>
          <w:rFonts w:ascii="Times New Roman" w:hAnsi="Times New Roman" w:cs="Times New Roman"/>
          <w:i/>
          <w:sz w:val="24"/>
          <w:szCs w:val="24"/>
        </w:rPr>
        <w:t>сформировать рельеф</w:t>
      </w:r>
      <w:r>
        <w:rPr>
          <w:rFonts w:ascii="Times New Roman" w:hAnsi="Times New Roman" w:cs="Times New Roman"/>
          <w:sz w:val="24"/>
          <w:szCs w:val="24"/>
        </w:rPr>
        <w:t xml:space="preserve"> объекта </w:t>
      </w:r>
      <w:r w:rsidRPr="00AE1612">
        <w:rPr>
          <w:rFonts w:ascii="Times New Roman" w:hAnsi="Times New Roman" w:cs="Times New Roman"/>
          <w:i/>
          <w:sz w:val="24"/>
          <w:szCs w:val="24"/>
        </w:rPr>
        <w:t>Состояние рельефа</w:t>
      </w:r>
      <w:r w:rsidRPr="00AE1612">
        <w:rPr>
          <w:rFonts w:ascii="Times New Roman" w:hAnsi="Times New Roman" w:cs="Times New Roman"/>
          <w:sz w:val="24"/>
          <w:szCs w:val="24"/>
        </w:rPr>
        <w:t xml:space="preserve"> по заданным час</w:t>
      </w:r>
      <w:r>
        <w:rPr>
          <w:rFonts w:ascii="Times New Roman" w:hAnsi="Times New Roman" w:cs="Times New Roman"/>
          <w:sz w:val="24"/>
          <w:szCs w:val="24"/>
        </w:rPr>
        <w:t xml:space="preserve">тям рельефа формируется объект </w:t>
      </w:r>
      <w:r w:rsidRPr="00AE1612">
        <w:rPr>
          <w:rFonts w:ascii="Times New Roman" w:hAnsi="Times New Roman" w:cs="Times New Roman"/>
          <w:i/>
          <w:sz w:val="24"/>
          <w:szCs w:val="24"/>
        </w:rPr>
        <w:t>Настройки рельефа</w:t>
      </w:r>
      <w:r w:rsidRPr="00AE1612">
        <w:rPr>
          <w:rFonts w:ascii="Times New Roman" w:hAnsi="Times New Roman" w:cs="Times New Roman"/>
          <w:sz w:val="24"/>
          <w:szCs w:val="24"/>
        </w:rPr>
        <w:t xml:space="preserve"> и корректируются данные объекта </w:t>
      </w:r>
      <w:proofErr w:type="spellStart"/>
      <w:r w:rsidRPr="00AE1612">
        <w:rPr>
          <w:rFonts w:ascii="Times New Roman" w:hAnsi="Times New Roman" w:cs="Times New Roman"/>
          <w:sz w:val="24"/>
          <w:szCs w:val="24"/>
        </w:rPr>
        <w:t>Terrain</w:t>
      </w:r>
      <w:proofErr w:type="spellEnd"/>
      <w:r w:rsidRPr="00AE1612">
        <w:rPr>
          <w:rFonts w:ascii="Times New Roman" w:hAnsi="Times New Roman" w:cs="Times New Roman"/>
          <w:sz w:val="24"/>
          <w:szCs w:val="24"/>
        </w:rPr>
        <w:t>.</w:t>
      </w:r>
    </w:p>
    <w:p w14:paraId="5DD89134" w14:textId="77777777" w:rsidR="000641B8" w:rsidRPr="000641B8" w:rsidRDefault="000641B8" w:rsidP="000641B8">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Отметим, что для пользователя генерация рельефа представляется в виде четырех шагов,</w:t>
      </w:r>
      <w:r w:rsidR="009413BE">
        <w:rPr>
          <w:rFonts w:ascii="Times New Roman" w:hAnsi="Times New Roman" w:cs="Times New Roman"/>
          <w:sz w:val="24"/>
          <w:szCs w:val="24"/>
        </w:rPr>
        <w:t xml:space="preserve"> что соответствует</w:t>
      </w:r>
      <w:r>
        <w:rPr>
          <w:rFonts w:ascii="Times New Roman" w:hAnsi="Times New Roman" w:cs="Times New Roman"/>
          <w:sz w:val="24"/>
          <w:szCs w:val="24"/>
        </w:rPr>
        <w:t xml:space="preserve"> логике </w:t>
      </w:r>
      <w:r w:rsidR="009413BE">
        <w:rPr>
          <w:rFonts w:ascii="Times New Roman" w:hAnsi="Times New Roman" w:cs="Times New Roman"/>
          <w:sz w:val="24"/>
          <w:szCs w:val="24"/>
        </w:rPr>
        <w:t>генерации, отраженной в третьем пункте</w:t>
      </w:r>
      <w:r>
        <w:rPr>
          <w:rFonts w:ascii="Times New Roman" w:hAnsi="Times New Roman" w:cs="Times New Roman"/>
          <w:sz w:val="24"/>
          <w:szCs w:val="24"/>
        </w:rPr>
        <w:t xml:space="preserve"> (создание </w:t>
      </w:r>
      <w:r w:rsidRPr="000641B8">
        <w:rPr>
          <w:rFonts w:ascii="Times New Roman" w:hAnsi="Times New Roman" w:cs="Times New Roman"/>
          <w:i/>
          <w:sz w:val="24"/>
          <w:szCs w:val="24"/>
        </w:rPr>
        <w:t>подложки</w:t>
      </w:r>
      <w:r>
        <w:rPr>
          <w:rFonts w:ascii="Times New Roman" w:hAnsi="Times New Roman" w:cs="Times New Roman"/>
          <w:sz w:val="24"/>
          <w:szCs w:val="24"/>
        </w:rPr>
        <w:t xml:space="preserve">, </w:t>
      </w:r>
      <w:r w:rsidRPr="000641B8">
        <w:rPr>
          <w:rFonts w:ascii="Times New Roman" w:hAnsi="Times New Roman" w:cs="Times New Roman"/>
          <w:i/>
          <w:sz w:val="24"/>
          <w:szCs w:val="24"/>
        </w:rPr>
        <w:t>малых</w:t>
      </w:r>
      <w:r>
        <w:rPr>
          <w:rFonts w:ascii="Times New Roman" w:hAnsi="Times New Roman" w:cs="Times New Roman"/>
          <w:sz w:val="24"/>
          <w:szCs w:val="24"/>
        </w:rPr>
        <w:t xml:space="preserve">, </w:t>
      </w:r>
      <w:r w:rsidRPr="000641B8">
        <w:rPr>
          <w:rFonts w:ascii="Times New Roman" w:hAnsi="Times New Roman" w:cs="Times New Roman"/>
          <w:i/>
          <w:sz w:val="24"/>
          <w:szCs w:val="24"/>
        </w:rPr>
        <w:t>средних</w:t>
      </w:r>
      <w:r>
        <w:rPr>
          <w:rFonts w:ascii="Times New Roman" w:hAnsi="Times New Roman" w:cs="Times New Roman"/>
          <w:sz w:val="24"/>
          <w:szCs w:val="24"/>
        </w:rPr>
        <w:t xml:space="preserve"> и </w:t>
      </w:r>
      <w:r w:rsidRPr="000641B8">
        <w:rPr>
          <w:rFonts w:ascii="Times New Roman" w:hAnsi="Times New Roman" w:cs="Times New Roman"/>
          <w:i/>
          <w:sz w:val="24"/>
          <w:szCs w:val="24"/>
        </w:rPr>
        <w:t>больших</w:t>
      </w:r>
      <w:r>
        <w:rPr>
          <w:rFonts w:ascii="Times New Roman" w:hAnsi="Times New Roman" w:cs="Times New Roman"/>
          <w:sz w:val="24"/>
          <w:szCs w:val="24"/>
        </w:rPr>
        <w:t xml:space="preserve"> </w:t>
      </w:r>
      <w:r w:rsidRPr="000641B8">
        <w:rPr>
          <w:rFonts w:ascii="Times New Roman" w:hAnsi="Times New Roman" w:cs="Times New Roman"/>
          <w:i/>
          <w:sz w:val="24"/>
          <w:szCs w:val="24"/>
        </w:rPr>
        <w:t>гор</w:t>
      </w:r>
      <w:r>
        <w:rPr>
          <w:rFonts w:ascii="Times New Roman" w:hAnsi="Times New Roman" w:cs="Times New Roman"/>
          <w:sz w:val="24"/>
          <w:szCs w:val="24"/>
        </w:rPr>
        <w:t>).</w:t>
      </w:r>
    </w:p>
    <w:p w14:paraId="58476EF3" w14:textId="77777777" w:rsidR="00663701" w:rsidRDefault="00A07909" w:rsidP="00110DFF">
      <w:pPr>
        <w:spacing w:after="120" w:line="25" w:lineRule="atLeast"/>
        <w:ind w:firstLine="567"/>
        <w:jc w:val="both"/>
        <w:rPr>
          <w:rFonts w:ascii="Times New Roman" w:hAnsi="Times New Roman" w:cs="Times New Roman"/>
          <w:sz w:val="24"/>
          <w:szCs w:val="24"/>
        </w:rPr>
      </w:pPr>
      <w:r w:rsidRPr="00A07909">
        <w:rPr>
          <w:rFonts w:ascii="Times New Roman" w:hAnsi="Times New Roman" w:cs="Times New Roman"/>
          <w:sz w:val="24"/>
          <w:szCs w:val="24"/>
        </w:rPr>
        <w:t>Генератор рельефа используется в качестве модуля имитационного моделирующего к</w:t>
      </w:r>
      <w:r w:rsidR="00EF1948">
        <w:rPr>
          <w:rFonts w:ascii="Times New Roman" w:hAnsi="Times New Roman" w:cs="Times New Roman"/>
          <w:sz w:val="24"/>
          <w:szCs w:val="24"/>
        </w:rPr>
        <w:t>омплекса для отработки одиночны</w:t>
      </w:r>
      <w:r w:rsidRPr="00A07909">
        <w:rPr>
          <w:rFonts w:ascii="Times New Roman" w:hAnsi="Times New Roman" w:cs="Times New Roman"/>
          <w:sz w:val="24"/>
          <w:szCs w:val="24"/>
        </w:rPr>
        <w:t>х и групповых интеллектуальных алгоритмов управления АНПА.</w:t>
      </w:r>
      <w:r>
        <w:rPr>
          <w:rFonts w:ascii="Times New Roman" w:hAnsi="Times New Roman" w:cs="Times New Roman"/>
          <w:sz w:val="24"/>
          <w:szCs w:val="24"/>
        </w:rPr>
        <w:t xml:space="preserve"> </w:t>
      </w:r>
      <w:r w:rsidRPr="00A07909">
        <w:rPr>
          <w:rFonts w:ascii="Times New Roman" w:hAnsi="Times New Roman" w:cs="Times New Roman"/>
          <w:sz w:val="24"/>
          <w:szCs w:val="24"/>
        </w:rPr>
        <w:t>Это означает, что помимо рельефа на карте виртуального полигона может храниться и другая информация о состоянии виртуальной среды</w:t>
      </w:r>
      <w:r w:rsidR="00D56147">
        <w:rPr>
          <w:rFonts w:ascii="Times New Roman" w:hAnsi="Times New Roman" w:cs="Times New Roman"/>
          <w:sz w:val="24"/>
          <w:szCs w:val="24"/>
        </w:rPr>
        <w:t>, на</w:t>
      </w:r>
      <w:r w:rsidRPr="00A07909">
        <w:rPr>
          <w:rFonts w:ascii="Times New Roman" w:hAnsi="Times New Roman" w:cs="Times New Roman"/>
          <w:sz w:val="24"/>
          <w:szCs w:val="24"/>
        </w:rPr>
        <w:t>пример, расположение объектов естественного и искусственного происхождения на дне водоема, подводные теч</w:t>
      </w:r>
      <w:r w:rsidR="00D56147">
        <w:rPr>
          <w:rFonts w:ascii="Times New Roman" w:hAnsi="Times New Roman" w:cs="Times New Roman"/>
          <w:sz w:val="24"/>
          <w:szCs w:val="24"/>
        </w:rPr>
        <w:t>ения, уровень</w:t>
      </w:r>
      <w:r w:rsidRPr="00A07909">
        <w:rPr>
          <w:rFonts w:ascii="Times New Roman" w:hAnsi="Times New Roman" w:cs="Times New Roman"/>
          <w:sz w:val="24"/>
          <w:szCs w:val="24"/>
        </w:rPr>
        <w:t xml:space="preserve"> загрязненности и другое.</w:t>
      </w:r>
      <w:r w:rsidR="00D56147">
        <w:rPr>
          <w:rFonts w:ascii="Times New Roman" w:hAnsi="Times New Roman" w:cs="Times New Roman"/>
          <w:sz w:val="24"/>
          <w:szCs w:val="24"/>
        </w:rPr>
        <w:t xml:space="preserve"> Подходящим решением является использование объекта </w:t>
      </w:r>
      <w:r w:rsidR="00D56147" w:rsidRPr="0041344D">
        <w:rPr>
          <w:rFonts w:ascii="Times New Roman" w:hAnsi="Times New Roman" w:cs="Times New Roman"/>
          <w:i/>
          <w:sz w:val="24"/>
          <w:szCs w:val="24"/>
        </w:rPr>
        <w:t>Карта</w:t>
      </w:r>
      <w:r w:rsidR="00D56147">
        <w:rPr>
          <w:rFonts w:ascii="Times New Roman" w:hAnsi="Times New Roman" w:cs="Times New Roman"/>
          <w:sz w:val="24"/>
          <w:szCs w:val="24"/>
        </w:rPr>
        <w:t xml:space="preserve"> для сохранения данных о настройках рельефа и объекте </w:t>
      </w:r>
      <w:r w:rsidR="00D56147">
        <w:rPr>
          <w:rFonts w:ascii="Times New Roman" w:hAnsi="Times New Roman" w:cs="Times New Roman"/>
          <w:sz w:val="24"/>
          <w:szCs w:val="24"/>
          <w:lang w:val="en-US"/>
        </w:rPr>
        <w:t>Terrain</w:t>
      </w:r>
      <w:r w:rsidR="00D56147" w:rsidRPr="00D56147">
        <w:rPr>
          <w:rFonts w:ascii="Times New Roman" w:hAnsi="Times New Roman" w:cs="Times New Roman"/>
          <w:sz w:val="24"/>
          <w:szCs w:val="24"/>
        </w:rPr>
        <w:t>.</w:t>
      </w:r>
    </w:p>
    <w:p w14:paraId="4778522B" w14:textId="77777777" w:rsidR="008D22F6" w:rsidRPr="00663701" w:rsidRDefault="008D22F6" w:rsidP="00110DFF">
      <w:pPr>
        <w:spacing w:after="120" w:line="25" w:lineRule="atLeast"/>
        <w:ind w:firstLine="567"/>
        <w:jc w:val="both"/>
        <w:rPr>
          <w:rFonts w:ascii="Times New Roman" w:hAnsi="Times New Roman" w:cs="Times New Roman"/>
          <w:sz w:val="24"/>
          <w:szCs w:val="24"/>
        </w:rPr>
      </w:pPr>
    </w:p>
    <w:p w14:paraId="6DF5190E" w14:textId="77777777" w:rsidR="00CC622E" w:rsidRDefault="00EA673B" w:rsidP="00D72A1C">
      <w:pPr>
        <w:spacing w:after="120" w:line="25" w:lineRule="atLeast"/>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22A16190" wp14:editId="242896A0">
            <wp:extent cx="5897245" cy="3564890"/>
            <wp:effectExtent l="0" t="0" r="8255" b="0"/>
            <wp:docPr id="1" name="Рисунок 1" descr="Class diagram –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ss diagram – v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7245" cy="3564890"/>
                    </a:xfrm>
                    <a:prstGeom prst="rect">
                      <a:avLst/>
                    </a:prstGeom>
                    <a:noFill/>
                    <a:ln>
                      <a:noFill/>
                    </a:ln>
                  </pic:spPr>
                </pic:pic>
              </a:graphicData>
            </a:graphic>
          </wp:inline>
        </w:drawing>
      </w:r>
    </w:p>
    <w:p w14:paraId="6ECF1B54" w14:textId="77777777" w:rsidR="0036762B" w:rsidRDefault="00095146" w:rsidP="00D72A1C">
      <w:pPr>
        <w:spacing w:after="120" w:line="25" w:lineRule="atLeast"/>
        <w:jc w:val="both"/>
        <w:rPr>
          <w:rFonts w:ascii="Times New Roman" w:hAnsi="Times New Roman" w:cs="Times New Roman"/>
          <w:sz w:val="24"/>
          <w:szCs w:val="24"/>
        </w:rPr>
      </w:pPr>
      <w:commentRangeStart w:id="42"/>
      <w:r>
        <w:rPr>
          <w:rFonts w:ascii="Times New Roman" w:hAnsi="Times New Roman" w:cs="Times New Roman"/>
          <w:sz w:val="24"/>
          <w:szCs w:val="24"/>
        </w:rPr>
        <w:t xml:space="preserve">(на картинке должен быть еще объект </w:t>
      </w:r>
      <w:r>
        <w:rPr>
          <w:rFonts w:ascii="Times New Roman" w:hAnsi="Times New Roman" w:cs="Times New Roman"/>
          <w:sz w:val="24"/>
          <w:szCs w:val="24"/>
          <w:lang w:val="en-US"/>
        </w:rPr>
        <w:t>terrain</w:t>
      </w:r>
      <w:r w:rsidRPr="00095146">
        <w:rPr>
          <w:rFonts w:ascii="Times New Roman" w:hAnsi="Times New Roman" w:cs="Times New Roman"/>
          <w:sz w:val="24"/>
          <w:szCs w:val="24"/>
        </w:rPr>
        <w:t>)</w:t>
      </w:r>
      <w:commentRangeEnd w:id="42"/>
      <w:r w:rsidR="002A5965">
        <w:rPr>
          <w:rStyle w:val="a9"/>
        </w:rPr>
        <w:commentReference w:id="42"/>
      </w:r>
    </w:p>
    <w:p w14:paraId="1A585F6D" w14:textId="77777777" w:rsidR="006551C5" w:rsidRDefault="006551C5" w:rsidP="00D72A1C">
      <w:pPr>
        <w:spacing w:after="120" w:line="25" w:lineRule="atLeast"/>
        <w:jc w:val="both"/>
        <w:rPr>
          <w:rFonts w:ascii="Times New Roman" w:hAnsi="Times New Roman" w:cs="Times New Roman"/>
          <w:sz w:val="24"/>
          <w:szCs w:val="24"/>
        </w:rPr>
      </w:pPr>
    </w:p>
    <w:p w14:paraId="4B51A074" w14:textId="77777777" w:rsidR="0036762B" w:rsidRPr="00BF3D3E" w:rsidRDefault="0036762B" w:rsidP="00283103">
      <w:pPr>
        <w:pStyle w:val="2"/>
        <w:spacing w:before="0" w:after="120" w:line="25" w:lineRule="atLeast"/>
        <w:ind w:firstLine="709"/>
        <w:jc w:val="center"/>
        <w:rPr>
          <w:rFonts w:ascii="Times New Roman" w:hAnsi="Times New Roman" w:cs="Times New Roman"/>
          <w:caps/>
          <w:color w:val="auto"/>
          <w:sz w:val="24"/>
          <w:szCs w:val="24"/>
        </w:rPr>
      </w:pPr>
      <w:bookmarkStart w:id="43" w:name="_Toc534840619"/>
      <w:r>
        <w:rPr>
          <w:rFonts w:ascii="Times New Roman" w:hAnsi="Times New Roman" w:cs="Times New Roman"/>
          <w:caps/>
          <w:color w:val="auto"/>
          <w:sz w:val="24"/>
          <w:szCs w:val="24"/>
        </w:rPr>
        <w:t>4. Алгоритмы и подходы по генерации рельефа</w:t>
      </w:r>
      <w:bookmarkEnd w:id="43"/>
    </w:p>
    <w:p w14:paraId="15856367" w14:textId="77777777" w:rsidR="0036762B" w:rsidRDefault="00887B99" w:rsidP="0041344D">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 xml:space="preserve">За используемые в процессе моделирования алгоритмы генерации рельефа отвечает обработчик слоев (в частности, его методы </w:t>
      </w:r>
      <w:r w:rsidRPr="00887B99">
        <w:rPr>
          <w:rFonts w:ascii="Times New Roman" w:hAnsi="Times New Roman" w:cs="Times New Roman"/>
          <w:i/>
          <w:sz w:val="24"/>
          <w:szCs w:val="24"/>
        </w:rPr>
        <w:t>генерировать</w:t>
      </w:r>
      <w:r>
        <w:rPr>
          <w:rFonts w:ascii="Times New Roman" w:hAnsi="Times New Roman" w:cs="Times New Roman"/>
          <w:sz w:val="24"/>
          <w:szCs w:val="24"/>
        </w:rPr>
        <w:t xml:space="preserve"> и </w:t>
      </w:r>
      <w:r>
        <w:rPr>
          <w:rFonts w:ascii="Times New Roman" w:hAnsi="Times New Roman" w:cs="Times New Roman"/>
          <w:i/>
          <w:sz w:val="24"/>
          <w:szCs w:val="24"/>
        </w:rPr>
        <w:t>комбинировать</w:t>
      </w:r>
      <w:r>
        <w:rPr>
          <w:rFonts w:ascii="Times New Roman" w:hAnsi="Times New Roman" w:cs="Times New Roman"/>
          <w:sz w:val="24"/>
          <w:szCs w:val="24"/>
        </w:rPr>
        <w:t xml:space="preserve">), который формирует </w:t>
      </w:r>
      <w:r w:rsidR="00891CFB" w:rsidRPr="00891CFB">
        <w:rPr>
          <w:rFonts w:ascii="Times New Roman" w:hAnsi="Times New Roman" w:cs="Times New Roman"/>
          <w:i/>
          <w:sz w:val="24"/>
          <w:szCs w:val="24"/>
        </w:rPr>
        <w:t>Ч</w:t>
      </w:r>
      <w:r w:rsidRPr="00891CFB">
        <w:rPr>
          <w:rFonts w:ascii="Times New Roman" w:hAnsi="Times New Roman" w:cs="Times New Roman"/>
          <w:i/>
          <w:sz w:val="24"/>
          <w:szCs w:val="24"/>
        </w:rPr>
        <w:t>асти рельефа</w:t>
      </w:r>
      <w:r>
        <w:rPr>
          <w:rFonts w:ascii="Times New Roman" w:hAnsi="Times New Roman" w:cs="Times New Roman"/>
          <w:sz w:val="24"/>
          <w:szCs w:val="24"/>
        </w:rPr>
        <w:t xml:space="preserve">, и метод </w:t>
      </w:r>
      <w:r w:rsidRPr="00887B99">
        <w:rPr>
          <w:rFonts w:ascii="Times New Roman" w:hAnsi="Times New Roman" w:cs="Times New Roman"/>
          <w:i/>
          <w:sz w:val="24"/>
          <w:szCs w:val="24"/>
        </w:rPr>
        <w:t>сформировать</w:t>
      </w:r>
      <w:r>
        <w:rPr>
          <w:rFonts w:ascii="Times New Roman" w:hAnsi="Times New Roman" w:cs="Times New Roman"/>
          <w:sz w:val="24"/>
          <w:szCs w:val="24"/>
        </w:rPr>
        <w:t xml:space="preserve"> </w:t>
      </w:r>
      <w:r w:rsidRPr="00887B99">
        <w:rPr>
          <w:rFonts w:ascii="Times New Roman" w:hAnsi="Times New Roman" w:cs="Times New Roman"/>
          <w:i/>
          <w:sz w:val="24"/>
          <w:szCs w:val="24"/>
        </w:rPr>
        <w:t>рельеф</w:t>
      </w:r>
      <w:r>
        <w:rPr>
          <w:rFonts w:ascii="Times New Roman" w:hAnsi="Times New Roman" w:cs="Times New Roman"/>
          <w:sz w:val="24"/>
          <w:szCs w:val="24"/>
        </w:rPr>
        <w:t xml:space="preserve"> объекта </w:t>
      </w:r>
      <w:r w:rsidR="00891CFB">
        <w:rPr>
          <w:rFonts w:ascii="Times New Roman" w:hAnsi="Times New Roman" w:cs="Times New Roman"/>
          <w:i/>
          <w:sz w:val="24"/>
          <w:szCs w:val="24"/>
        </w:rPr>
        <w:t>С</w:t>
      </w:r>
      <w:r w:rsidRPr="00887B99">
        <w:rPr>
          <w:rFonts w:ascii="Times New Roman" w:hAnsi="Times New Roman" w:cs="Times New Roman"/>
          <w:i/>
          <w:sz w:val="24"/>
          <w:szCs w:val="24"/>
        </w:rPr>
        <w:t>остояние</w:t>
      </w:r>
      <w:r>
        <w:rPr>
          <w:rFonts w:ascii="Times New Roman" w:hAnsi="Times New Roman" w:cs="Times New Roman"/>
          <w:sz w:val="24"/>
          <w:szCs w:val="24"/>
        </w:rPr>
        <w:t xml:space="preserve"> </w:t>
      </w:r>
      <w:r w:rsidRPr="00887B99">
        <w:rPr>
          <w:rFonts w:ascii="Times New Roman" w:hAnsi="Times New Roman" w:cs="Times New Roman"/>
          <w:i/>
          <w:sz w:val="24"/>
          <w:szCs w:val="24"/>
        </w:rPr>
        <w:t>рельефа</w:t>
      </w:r>
      <w:r>
        <w:rPr>
          <w:rFonts w:ascii="Times New Roman" w:hAnsi="Times New Roman" w:cs="Times New Roman"/>
          <w:sz w:val="24"/>
          <w:szCs w:val="24"/>
        </w:rPr>
        <w:t>. Рассмотрим детальнее используемые алгоритмы и подходы.</w:t>
      </w:r>
    </w:p>
    <w:p w14:paraId="3943110E" w14:textId="77777777" w:rsidR="00887B99" w:rsidRDefault="00887B99" w:rsidP="00887B99">
      <w:pPr>
        <w:spacing w:after="120" w:line="25" w:lineRule="atLeast"/>
        <w:ind w:firstLine="567"/>
        <w:jc w:val="both"/>
        <w:rPr>
          <w:rFonts w:ascii="Times New Roman" w:hAnsi="Times New Roman" w:cs="Times New Roman"/>
          <w:sz w:val="24"/>
          <w:szCs w:val="24"/>
        </w:rPr>
      </w:pPr>
      <w:r w:rsidRPr="00887B99">
        <w:rPr>
          <w:rFonts w:ascii="Times New Roman" w:hAnsi="Times New Roman" w:cs="Times New Roman"/>
          <w:b/>
          <w:sz w:val="24"/>
          <w:szCs w:val="24"/>
        </w:rPr>
        <w:lastRenderedPageBreak/>
        <w:t>Генераци</w:t>
      </w:r>
      <w:r>
        <w:rPr>
          <w:rFonts w:ascii="Times New Roman" w:hAnsi="Times New Roman" w:cs="Times New Roman"/>
          <w:b/>
          <w:sz w:val="24"/>
          <w:szCs w:val="24"/>
        </w:rPr>
        <w:t>я слоев с помощью шума Перлина.</w:t>
      </w:r>
      <w:r>
        <w:rPr>
          <w:rFonts w:ascii="Times New Roman" w:hAnsi="Times New Roman" w:cs="Times New Roman"/>
          <w:sz w:val="24"/>
          <w:szCs w:val="24"/>
        </w:rPr>
        <w:t xml:space="preserve"> </w:t>
      </w:r>
      <w:commentRangeStart w:id="44"/>
      <w:r>
        <w:rPr>
          <w:rFonts w:ascii="Times New Roman" w:hAnsi="Times New Roman" w:cs="Times New Roman"/>
          <w:sz w:val="24"/>
          <w:szCs w:val="24"/>
        </w:rPr>
        <w:t xml:space="preserve">Как было сказано ранее, шум Перлина часто и весьма успешно используется при создании рельефа. </w:t>
      </w:r>
      <w:commentRangeEnd w:id="44"/>
      <w:r w:rsidR="0039704E">
        <w:rPr>
          <w:rStyle w:val="a9"/>
        </w:rPr>
        <w:commentReference w:id="44"/>
      </w:r>
      <w:r>
        <w:rPr>
          <w:rFonts w:ascii="Times New Roman" w:hAnsi="Times New Roman" w:cs="Times New Roman"/>
          <w:sz w:val="24"/>
          <w:szCs w:val="24"/>
        </w:rPr>
        <w:t>В данной работе шум Перлина является основным алгоритмом, для которого разр</w:t>
      </w:r>
      <w:r w:rsidR="00E24E5F">
        <w:rPr>
          <w:rFonts w:ascii="Times New Roman" w:hAnsi="Times New Roman" w:cs="Times New Roman"/>
          <w:sz w:val="24"/>
          <w:szCs w:val="24"/>
        </w:rPr>
        <w:t xml:space="preserve">абатывались способы применения, подходящие в рамках конкретной задачи. Результаты работы шума Перлина можно разнообразить несколькими способами. Предлагается использовать различные масштабы шума, изменение пропорций сетки путем равномерного или неравномерного растяжения или сжатия по одной из осей, задание зависимости между координатами горизонтальной плоскости. </w:t>
      </w:r>
      <w:r w:rsidR="009130F9" w:rsidRPr="009130F9">
        <w:rPr>
          <w:rFonts w:ascii="Times New Roman" w:hAnsi="Times New Roman" w:cs="Times New Roman"/>
          <w:sz w:val="24"/>
          <w:szCs w:val="24"/>
        </w:rPr>
        <w:t xml:space="preserve">В качестве примера можно привести </w:t>
      </w:r>
      <w:r w:rsidR="002D108B">
        <w:rPr>
          <w:rFonts w:ascii="Times New Roman" w:hAnsi="Times New Roman" w:cs="Times New Roman"/>
          <w:sz w:val="24"/>
          <w:szCs w:val="24"/>
        </w:rPr>
        <w:t xml:space="preserve">зависимость, выраженную в виде </w:t>
      </w:r>
      <w:r w:rsidR="002D108B">
        <w:rPr>
          <w:rFonts w:ascii="Times New Roman" w:hAnsi="Times New Roman" w:cs="Times New Roman"/>
          <w:sz w:val="24"/>
          <w:szCs w:val="24"/>
          <w:lang w:val="en-US"/>
        </w:rPr>
        <w:t>y</w:t>
      </w:r>
      <w:r w:rsidR="009130F9" w:rsidRPr="009130F9">
        <w:rPr>
          <w:rFonts w:ascii="Times New Roman" w:hAnsi="Times New Roman" w:cs="Times New Roman"/>
          <w:sz w:val="24"/>
          <w:szCs w:val="24"/>
        </w:rPr>
        <w:t xml:space="preserve"> = </w:t>
      </w:r>
      <w:proofErr w:type="spellStart"/>
      <w:r w:rsidR="009130F9" w:rsidRPr="009130F9">
        <w:rPr>
          <w:rFonts w:ascii="Times New Roman" w:hAnsi="Times New Roman" w:cs="Times New Roman"/>
          <w:sz w:val="24"/>
          <w:szCs w:val="24"/>
        </w:rPr>
        <w:t>sin</w:t>
      </w:r>
      <w:proofErr w:type="spellEnd"/>
      <w:r w:rsidR="009130F9" w:rsidRPr="009130F9">
        <w:rPr>
          <w:rFonts w:ascii="Times New Roman" w:hAnsi="Times New Roman" w:cs="Times New Roman"/>
          <w:sz w:val="24"/>
          <w:szCs w:val="24"/>
        </w:rPr>
        <w:t>(x) (рис. 3).</w:t>
      </w:r>
      <w:r w:rsidR="009130F9">
        <w:rPr>
          <w:rFonts w:ascii="Times New Roman" w:hAnsi="Times New Roman" w:cs="Times New Roman"/>
          <w:sz w:val="24"/>
          <w:szCs w:val="24"/>
        </w:rPr>
        <w:t xml:space="preserve"> </w:t>
      </w:r>
      <w:r w:rsidR="00E24E5F">
        <w:rPr>
          <w:rFonts w:ascii="Times New Roman" w:hAnsi="Times New Roman" w:cs="Times New Roman"/>
          <w:sz w:val="24"/>
          <w:szCs w:val="24"/>
        </w:rPr>
        <w:t xml:space="preserve">Данные изменения затрагивают генерацию одного слоя (метод </w:t>
      </w:r>
      <w:r w:rsidR="00E24E5F" w:rsidRPr="00E24E5F">
        <w:rPr>
          <w:rFonts w:ascii="Times New Roman" w:hAnsi="Times New Roman" w:cs="Times New Roman"/>
          <w:i/>
          <w:sz w:val="24"/>
          <w:szCs w:val="24"/>
        </w:rPr>
        <w:t>генерировать</w:t>
      </w:r>
      <w:r w:rsidR="00E24E5F">
        <w:rPr>
          <w:rFonts w:ascii="Times New Roman" w:hAnsi="Times New Roman" w:cs="Times New Roman"/>
          <w:sz w:val="24"/>
          <w:szCs w:val="24"/>
        </w:rPr>
        <w:t xml:space="preserve"> </w:t>
      </w:r>
      <w:r w:rsidR="00E24E5F" w:rsidRPr="00E24E5F">
        <w:rPr>
          <w:rFonts w:ascii="Times New Roman" w:hAnsi="Times New Roman" w:cs="Times New Roman"/>
          <w:i/>
          <w:sz w:val="24"/>
          <w:szCs w:val="24"/>
        </w:rPr>
        <w:t>Обработчика</w:t>
      </w:r>
      <w:r w:rsidR="00E24E5F">
        <w:rPr>
          <w:rFonts w:ascii="Times New Roman" w:hAnsi="Times New Roman" w:cs="Times New Roman"/>
          <w:sz w:val="24"/>
          <w:szCs w:val="24"/>
        </w:rPr>
        <w:t xml:space="preserve"> </w:t>
      </w:r>
      <w:r w:rsidR="00E24E5F" w:rsidRPr="00E24E5F">
        <w:rPr>
          <w:rFonts w:ascii="Times New Roman" w:hAnsi="Times New Roman" w:cs="Times New Roman"/>
          <w:i/>
          <w:sz w:val="24"/>
          <w:szCs w:val="24"/>
        </w:rPr>
        <w:t>слоев</w:t>
      </w:r>
      <w:r w:rsidR="00E24E5F">
        <w:rPr>
          <w:rFonts w:ascii="Times New Roman" w:hAnsi="Times New Roman" w:cs="Times New Roman"/>
          <w:sz w:val="24"/>
          <w:szCs w:val="24"/>
        </w:rPr>
        <w:t>). Комбинировать слои можно также несколькими способами по аналогии с использованием</w:t>
      </w:r>
      <w:r w:rsidR="00E24E5F" w:rsidRPr="00E24E5F">
        <w:rPr>
          <w:rFonts w:ascii="Times New Roman" w:hAnsi="Times New Roman" w:cs="Times New Roman"/>
          <w:sz w:val="24"/>
          <w:szCs w:val="24"/>
        </w:rPr>
        <w:t xml:space="preserve"> </w:t>
      </w:r>
      <w:r w:rsidR="00E24E5F">
        <w:rPr>
          <w:rFonts w:ascii="Times New Roman" w:hAnsi="Times New Roman" w:cs="Times New Roman"/>
          <w:sz w:val="24"/>
          <w:szCs w:val="24"/>
        </w:rPr>
        <w:t xml:space="preserve">умножения двух </w:t>
      </w:r>
      <w:r w:rsidR="002E20A7">
        <w:rPr>
          <w:rFonts w:ascii="Times New Roman" w:hAnsi="Times New Roman" w:cs="Times New Roman"/>
          <w:sz w:val="24"/>
          <w:szCs w:val="24"/>
        </w:rPr>
        <w:t>карт высот</w:t>
      </w:r>
      <w:r w:rsidR="00E24E5F">
        <w:rPr>
          <w:rFonts w:ascii="Times New Roman" w:hAnsi="Times New Roman" w:cs="Times New Roman"/>
          <w:sz w:val="24"/>
          <w:szCs w:val="24"/>
        </w:rPr>
        <w:t xml:space="preserve"> на фрактальных ландшафтах </w:t>
      </w:r>
      <w:r w:rsidR="00E24E5F" w:rsidRPr="00E24E5F">
        <w:rPr>
          <w:rFonts w:ascii="Times New Roman" w:hAnsi="Times New Roman" w:cs="Times New Roman"/>
          <w:color w:val="FF0000"/>
          <w:sz w:val="24"/>
          <w:szCs w:val="24"/>
        </w:rPr>
        <w:t xml:space="preserve">[2006 – [С] </w:t>
      </w:r>
      <w:proofErr w:type="spellStart"/>
      <w:r w:rsidR="00E24E5F" w:rsidRPr="00E24E5F">
        <w:rPr>
          <w:rFonts w:ascii="Times New Roman" w:hAnsi="Times New Roman" w:cs="Times New Roman"/>
          <w:color w:val="FF0000"/>
          <w:sz w:val="24"/>
          <w:szCs w:val="24"/>
        </w:rPr>
        <w:t>Algorithms</w:t>
      </w:r>
      <w:proofErr w:type="spellEnd"/>
      <w:r w:rsidR="00E24E5F" w:rsidRPr="00E24E5F">
        <w:rPr>
          <w:rFonts w:ascii="Times New Roman" w:hAnsi="Times New Roman" w:cs="Times New Roman"/>
          <w:color w:val="FF0000"/>
          <w:sz w:val="24"/>
          <w:szCs w:val="24"/>
        </w:rPr>
        <w:t xml:space="preserve"> </w:t>
      </w:r>
      <w:proofErr w:type="spellStart"/>
      <w:r w:rsidR="00E24E5F" w:rsidRPr="00E24E5F">
        <w:rPr>
          <w:rFonts w:ascii="Times New Roman" w:hAnsi="Times New Roman" w:cs="Times New Roman"/>
          <w:color w:val="FF0000"/>
          <w:sz w:val="24"/>
          <w:szCs w:val="24"/>
        </w:rPr>
        <w:t>for</w:t>
      </w:r>
      <w:proofErr w:type="spellEnd"/>
      <w:r w:rsidR="00E24E5F" w:rsidRPr="00E24E5F">
        <w:rPr>
          <w:rFonts w:ascii="Times New Roman" w:hAnsi="Times New Roman" w:cs="Times New Roman"/>
          <w:color w:val="FF0000"/>
          <w:sz w:val="24"/>
          <w:szCs w:val="24"/>
        </w:rPr>
        <w:t xml:space="preserve"> </w:t>
      </w:r>
      <w:proofErr w:type="spellStart"/>
      <w:r w:rsidR="00E24E5F" w:rsidRPr="00E24E5F">
        <w:rPr>
          <w:rFonts w:ascii="Times New Roman" w:hAnsi="Times New Roman" w:cs="Times New Roman"/>
          <w:color w:val="FF0000"/>
          <w:sz w:val="24"/>
          <w:szCs w:val="24"/>
        </w:rPr>
        <w:t>Generating</w:t>
      </w:r>
      <w:proofErr w:type="spellEnd"/>
      <w:r w:rsidR="00E24E5F" w:rsidRPr="00E24E5F">
        <w:rPr>
          <w:rFonts w:ascii="Times New Roman" w:hAnsi="Times New Roman" w:cs="Times New Roman"/>
          <w:color w:val="FF0000"/>
          <w:sz w:val="24"/>
          <w:szCs w:val="24"/>
        </w:rPr>
        <w:t xml:space="preserve"> </w:t>
      </w:r>
      <w:proofErr w:type="spellStart"/>
      <w:r w:rsidR="00E24E5F" w:rsidRPr="00E24E5F">
        <w:rPr>
          <w:rFonts w:ascii="Times New Roman" w:hAnsi="Times New Roman" w:cs="Times New Roman"/>
          <w:color w:val="FF0000"/>
          <w:sz w:val="24"/>
          <w:szCs w:val="24"/>
        </w:rPr>
        <w:t>Fractal</w:t>
      </w:r>
      <w:proofErr w:type="spellEnd"/>
      <w:r w:rsidR="00E24E5F" w:rsidRPr="00E24E5F">
        <w:rPr>
          <w:rFonts w:ascii="Times New Roman" w:hAnsi="Times New Roman" w:cs="Times New Roman"/>
          <w:color w:val="FF0000"/>
          <w:sz w:val="24"/>
          <w:szCs w:val="24"/>
        </w:rPr>
        <w:t xml:space="preserve"> </w:t>
      </w:r>
      <w:proofErr w:type="spellStart"/>
      <w:r w:rsidR="00E24E5F" w:rsidRPr="00E24E5F">
        <w:rPr>
          <w:rFonts w:ascii="Times New Roman" w:hAnsi="Times New Roman" w:cs="Times New Roman"/>
          <w:color w:val="FF0000"/>
          <w:sz w:val="24"/>
          <w:szCs w:val="24"/>
        </w:rPr>
        <w:t>Landscapes</w:t>
      </w:r>
      <w:proofErr w:type="spellEnd"/>
      <w:r w:rsidR="00E24E5F" w:rsidRPr="00E24E5F">
        <w:rPr>
          <w:rFonts w:ascii="Times New Roman" w:hAnsi="Times New Roman" w:cs="Times New Roman"/>
          <w:color w:val="FF0000"/>
          <w:sz w:val="24"/>
          <w:szCs w:val="24"/>
        </w:rPr>
        <w:t>]</w:t>
      </w:r>
      <w:r w:rsidR="00E24E5F">
        <w:rPr>
          <w:rFonts w:ascii="Times New Roman" w:hAnsi="Times New Roman" w:cs="Times New Roman"/>
          <w:sz w:val="24"/>
          <w:szCs w:val="24"/>
        </w:rPr>
        <w:t>.</w:t>
      </w:r>
      <w:r w:rsidR="002E20A7">
        <w:rPr>
          <w:rFonts w:ascii="Times New Roman" w:hAnsi="Times New Roman" w:cs="Times New Roman"/>
          <w:sz w:val="24"/>
          <w:szCs w:val="24"/>
        </w:rPr>
        <w:t xml:space="preserve"> В рамках данной работы реализованы алгоритмы сложения и умножения слоев, а также предложены алгоритмы</w:t>
      </w:r>
      <w:r w:rsidR="001D5CA4">
        <w:rPr>
          <w:rFonts w:ascii="Times New Roman" w:hAnsi="Times New Roman" w:cs="Times New Roman"/>
          <w:sz w:val="24"/>
          <w:szCs w:val="24"/>
        </w:rPr>
        <w:t xml:space="preserve"> наложения</w:t>
      </w:r>
      <w:r w:rsidR="002E20A7">
        <w:rPr>
          <w:rFonts w:ascii="Times New Roman" w:hAnsi="Times New Roman" w:cs="Times New Roman"/>
          <w:sz w:val="24"/>
          <w:szCs w:val="24"/>
        </w:rPr>
        <w:t xml:space="preserve"> по высоте и по смежным зонам.</w:t>
      </w:r>
    </w:p>
    <w:p w14:paraId="5CF2071F" w14:textId="77777777" w:rsidR="009130F9" w:rsidRDefault="009130F9" w:rsidP="009130F9">
      <w:pPr>
        <w:spacing w:after="120" w:line="25" w:lineRule="atLeast"/>
        <w:ind w:firstLine="567"/>
        <w:jc w:val="center"/>
        <w:rPr>
          <w:rFonts w:ascii="Times New Roman" w:hAnsi="Times New Roman" w:cs="Times New Roman"/>
          <w:sz w:val="24"/>
          <w:szCs w:val="24"/>
        </w:rPr>
      </w:pPr>
      <w:r>
        <w:rPr>
          <w:noProof/>
          <w:lang w:eastAsia="ru-RU"/>
        </w:rPr>
        <w:drawing>
          <wp:inline distT="0" distB="0" distL="0" distR="0" wp14:anchorId="44272C46" wp14:editId="2DDA6374">
            <wp:extent cx="2410819" cy="1607128"/>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14743" cy="1609744"/>
                    </a:xfrm>
                    <a:prstGeom prst="rect">
                      <a:avLst/>
                    </a:prstGeom>
                  </pic:spPr>
                </pic:pic>
              </a:graphicData>
            </a:graphic>
          </wp:inline>
        </w:drawing>
      </w:r>
    </w:p>
    <w:p w14:paraId="4C082393" w14:textId="77777777" w:rsidR="009130F9" w:rsidRDefault="009130F9" w:rsidP="009130F9">
      <w:pPr>
        <w:spacing w:after="120" w:line="25" w:lineRule="atLeast"/>
        <w:ind w:firstLine="567"/>
        <w:jc w:val="center"/>
        <w:rPr>
          <w:rFonts w:ascii="Times New Roman" w:hAnsi="Times New Roman" w:cs="Times New Roman"/>
          <w:sz w:val="24"/>
          <w:szCs w:val="24"/>
        </w:rPr>
      </w:pPr>
      <w:r w:rsidRPr="009130F9">
        <w:rPr>
          <w:rFonts w:ascii="Times New Roman" w:hAnsi="Times New Roman" w:cs="Times New Roman"/>
          <w:b/>
          <w:sz w:val="24"/>
          <w:szCs w:val="24"/>
        </w:rPr>
        <w:t>Рисунок 3</w:t>
      </w:r>
      <w:r>
        <w:rPr>
          <w:rFonts w:ascii="Times New Roman" w:hAnsi="Times New Roman" w:cs="Times New Roman"/>
          <w:sz w:val="24"/>
          <w:szCs w:val="24"/>
        </w:rPr>
        <w:t xml:space="preserve"> – </w:t>
      </w:r>
      <w:r w:rsidRPr="009130F9">
        <w:rPr>
          <w:rFonts w:ascii="Times New Roman" w:hAnsi="Times New Roman" w:cs="Times New Roman"/>
          <w:sz w:val="24"/>
          <w:szCs w:val="24"/>
        </w:rPr>
        <w:t xml:space="preserve">Добавление синусоидальной зависимости между координатами горизонтальной плоскости (вид </w:t>
      </w:r>
      <w:r>
        <w:rPr>
          <w:rFonts w:ascii="Times New Roman" w:hAnsi="Times New Roman" w:cs="Times New Roman"/>
          <w:sz w:val="24"/>
          <w:szCs w:val="24"/>
        </w:rPr>
        <w:t xml:space="preserve">на </w:t>
      </w:r>
      <w:r w:rsidR="008672EB">
        <w:rPr>
          <w:rFonts w:ascii="Times New Roman" w:hAnsi="Times New Roman" w:cs="Times New Roman"/>
          <w:sz w:val="24"/>
          <w:szCs w:val="24"/>
        </w:rPr>
        <w:t xml:space="preserve">трехмерную </w:t>
      </w:r>
      <w:r>
        <w:rPr>
          <w:rFonts w:ascii="Times New Roman" w:hAnsi="Times New Roman" w:cs="Times New Roman"/>
          <w:sz w:val="24"/>
          <w:szCs w:val="24"/>
        </w:rPr>
        <w:t xml:space="preserve">поверхность </w:t>
      </w:r>
      <w:r w:rsidRPr="009130F9">
        <w:rPr>
          <w:rFonts w:ascii="Times New Roman" w:hAnsi="Times New Roman" w:cs="Times New Roman"/>
          <w:sz w:val="24"/>
          <w:szCs w:val="24"/>
        </w:rPr>
        <w:t>сверху).</w:t>
      </w:r>
    </w:p>
    <w:p w14:paraId="6F49AD25" w14:textId="77777777" w:rsidR="001D5CA4" w:rsidRPr="001D5CA4" w:rsidRDefault="001D5CA4" w:rsidP="001D5CA4">
      <w:pPr>
        <w:spacing w:after="120" w:line="25" w:lineRule="atLeast"/>
        <w:ind w:firstLine="567"/>
        <w:jc w:val="both"/>
        <w:rPr>
          <w:rFonts w:ascii="Times New Roman" w:hAnsi="Times New Roman" w:cs="Times New Roman"/>
          <w:sz w:val="24"/>
          <w:szCs w:val="24"/>
        </w:rPr>
      </w:pPr>
      <w:r w:rsidRPr="001D5CA4">
        <w:rPr>
          <w:rFonts w:ascii="Times New Roman" w:hAnsi="Times New Roman" w:cs="Times New Roman"/>
          <w:sz w:val="24"/>
          <w:szCs w:val="24"/>
        </w:rPr>
        <w:t>Рассмотрим подробнее правило наложения по высоте h двух слоев S1 и S2 масштабов scale1 и scale2 соответственно (</w:t>
      </w:r>
      <w:r w:rsidRPr="001D5CA4">
        <w:rPr>
          <w:rFonts w:ascii="Times New Roman" w:hAnsi="Times New Roman" w:cs="Times New Roman"/>
          <w:sz w:val="24"/>
          <w:szCs w:val="24"/>
          <w:highlight w:val="yellow"/>
        </w:rPr>
        <w:t>рис. Х</w:t>
      </w:r>
      <w:r w:rsidRPr="001D5CA4">
        <w:rPr>
          <w:rFonts w:ascii="Times New Roman" w:hAnsi="Times New Roman" w:cs="Times New Roman"/>
          <w:sz w:val="24"/>
          <w:szCs w:val="24"/>
        </w:rPr>
        <w:t>):</w:t>
      </w:r>
    </w:p>
    <w:p w14:paraId="7884501C" w14:textId="77777777" w:rsidR="001D5CA4" w:rsidRPr="001D5CA4" w:rsidRDefault="001D5CA4" w:rsidP="001D5CA4">
      <w:pPr>
        <w:pStyle w:val="a6"/>
        <w:numPr>
          <w:ilvl w:val="0"/>
          <w:numId w:val="14"/>
        </w:numPr>
        <w:spacing w:after="120" w:line="25" w:lineRule="atLeast"/>
        <w:jc w:val="both"/>
        <w:rPr>
          <w:rFonts w:ascii="Times New Roman" w:hAnsi="Times New Roman" w:cs="Times New Roman"/>
          <w:sz w:val="24"/>
          <w:szCs w:val="24"/>
        </w:rPr>
      </w:pPr>
      <w:r w:rsidRPr="001D5CA4">
        <w:rPr>
          <w:rFonts w:ascii="Times New Roman" w:hAnsi="Times New Roman" w:cs="Times New Roman"/>
          <w:sz w:val="24"/>
          <w:szCs w:val="24"/>
        </w:rPr>
        <w:t>Создание слоев S1 и S2 масштабов scale1 и scale2.</w:t>
      </w:r>
    </w:p>
    <w:p w14:paraId="07024321" w14:textId="77777777" w:rsidR="001D5CA4" w:rsidRPr="001D5CA4" w:rsidRDefault="001D5CA4" w:rsidP="001D5CA4">
      <w:pPr>
        <w:pStyle w:val="a6"/>
        <w:numPr>
          <w:ilvl w:val="0"/>
          <w:numId w:val="14"/>
        </w:numPr>
        <w:spacing w:after="120" w:line="25" w:lineRule="atLeast"/>
        <w:jc w:val="both"/>
        <w:rPr>
          <w:rFonts w:ascii="Times New Roman" w:hAnsi="Times New Roman" w:cs="Times New Roman"/>
          <w:sz w:val="24"/>
          <w:szCs w:val="24"/>
        </w:rPr>
      </w:pPr>
      <w:r w:rsidRPr="001D5CA4">
        <w:rPr>
          <w:rFonts w:ascii="Times New Roman" w:hAnsi="Times New Roman" w:cs="Times New Roman"/>
          <w:sz w:val="24"/>
          <w:szCs w:val="24"/>
        </w:rPr>
        <w:t>Отсечение от S1 высот [h, 1] и их нормализация. Получаем временный слой Temp1.</w:t>
      </w:r>
    </w:p>
    <w:p w14:paraId="7CD5ED53" w14:textId="77777777" w:rsidR="001D5CA4" w:rsidRPr="001D5CA4" w:rsidRDefault="001D5CA4" w:rsidP="001D5CA4">
      <w:pPr>
        <w:pStyle w:val="a6"/>
        <w:numPr>
          <w:ilvl w:val="0"/>
          <w:numId w:val="14"/>
        </w:numPr>
        <w:spacing w:after="120" w:line="25" w:lineRule="atLeast"/>
        <w:jc w:val="both"/>
        <w:rPr>
          <w:rFonts w:ascii="Times New Roman" w:hAnsi="Times New Roman" w:cs="Times New Roman"/>
          <w:sz w:val="24"/>
          <w:szCs w:val="24"/>
        </w:rPr>
      </w:pPr>
      <w:r w:rsidRPr="001D5CA4">
        <w:rPr>
          <w:rFonts w:ascii="Times New Roman" w:hAnsi="Times New Roman" w:cs="Times New Roman"/>
          <w:sz w:val="24"/>
          <w:szCs w:val="24"/>
        </w:rPr>
        <w:t>Отсечение от S2 областей, где для тех же координат (x, z) слоя S1 высоты менее h. Получаем временный слой Temp2. Проводим его линейную нормализацию.</w:t>
      </w:r>
    </w:p>
    <w:p w14:paraId="35FE8D07" w14:textId="77777777" w:rsidR="001D5CA4" w:rsidRPr="001D5CA4" w:rsidRDefault="001D5CA4" w:rsidP="001D5CA4">
      <w:pPr>
        <w:pStyle w:val="a6"/>
        <w:numPr>
          <w:ilvl w:val="0"/>
          <w:numId w:val="14"/>
        </w:numPr>
        <w:spacing w:after="120" w:line="25" w:lineRule="atLeast"/>
        <w:jc w:val="both"/>
        <w:rPr>
          <w:rFonts w:ascii="Times New Roman" w:hAnsi="Times New Roman" w:cs="Times New Roman"/>
          <w:sz w:val="24"/>
          <w:szCs w:val="24"/>
        </w:rPr>
      </w:pPr>
      <w:r w:rsidRPr="001D5CA4">
        <w:rPr>
          <w:rFonts w:ascii="Times New Roman" w:hAnsi="Times New Roman" w:cs="Times New Roman"/>
          <w:sz w:val="24"/>
          <w:szCs w:val="24"/>
        </w:rPr>
        <w:t>На данном этапе в наличии два промежуточных слоя. Необходимо наложить на первоначальный слой S1 начиная с высоты h слой Temp2, но избежать появления «швов» – видимых стыков. Для этого перемножим слои Temp1 и Temp2.</w:t>
      </w:r>
    </w:p>
    <w:p w14:paraId="01751366" w14:textId="77777777" w:rsidR="001D5CA4" w:rsidRPr="001D5CA4" w:rsidRDefault="001D5CA4" w:rsidP="001D5CA4">
      <w:pPr>
        <w:pStyle w:val="a6"/>
        <w:numPr>
          <w:ilvl w:val="0"/>
          <w:numId w:val="14"/>
        </w:numPr>
        <w:spacing w:after="120" w:line="25" w:lineRule="atLeast"/>
        <w:jc w:val="both"/>
        <w:rPr>
          <w:rFonts w:ascii="Times New Roman" w:hAnsi="Times New Roman" w:cs="Times New Roman"/>
          <w:sz w:val="24"/>
          <w:szCs w:val="24"/>
        </w:rPr>
      </w:pPr>
      <w:r w:rsidRPr="001D5CA4">
        <w:rPr>
          <w:rFonts w:ascii="Times New Roman" w:hAnsi="Times New Roman" w:cs="Times New Roman"/>
          <w:sz w:val="24"/>
          <w:szCs w:val="24"/>
        </w:rPr>
        <w:t xml:space="preserve">Наложим полученный на 4 шаге слой на ландшафт S1, ограниченный высотами [0, h]. Нормализуем результат. </w:t>
      </w:r>
    </w:p>
    <w:p w14:paraId="0375D8F8" w14:textId="77777777" w:rsidR="001D5CA4" w:rsidRPr="001D5CA4" w:rsidRDefault="001D5CA4" w:rsidP="001D5CA4">
      <w:pPr>
        <w:pStyle w:val="a8"/>
        <w:spacing w:before="0" w:beforeAutospacing="0" w:after="0" w:afterAutospacing="0"/>
        <w:ind w:left="1620"/>
        <w:jc w:val="both"/>
      </w:pPr>
    </w:p>
    <w:p w14:paraId="5B115C50" w14:textId="77777777" w:rsidR="001D5CA4" w:rsidRPr="001D5CA4" w:rsidRDefault="001D5CA4" w:rsidP="001D5CA4">
      <w:pPr>
        <w:jc w:val="center"/>
        <w:rPr>
          <w:rFonts w:ascii="Times New Roman" w:hAnsi="Times New Roman" w:cs="Times New Roman"/>
          <w:sz w:val="24"/>
          <w:szCs w:val="24"/>
        </w:rPr>
      </w:pPr>
      <w:r w:rsidRPr="001D5CA4">
        <w:rPr>
          <w:rFonts w:ascii="Times New Roman" w:hAnsi="Times New Roman" w:cs="Times New Roman"/>
          <w:noProof/>
          <w:sz w:val="24"/>
          <w:szCs w:val="24"/>
          <w:lang w:eastAsia="ru-RU"/>
        </w:rPr>
        <w:drawing>
          <wp:inline distT="0" distB="0" distL="0" distR="0" wp14:anchorId="2E2633CE" wp14:editId="0A9E3770">
            <wp:extent cx="2948190" cy="1708727"/>
            <wp:effectExtent l="0" t="0" r="5080" b="6350"/>
            <wp:docPr id="19" name="Рисунок 19" descr="C:\Users\enigm\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enigm\AppData\Local\Packages\Microsoft.Office.OneNote_8wekyb3d8bbwe\TempState\msohtmlclip\clip_image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6310" cy="1713433"/>
                    </a:xfrm>
                    <a:prstGeom prst="rect">
                      <a:avLst/>
                    </a:prstGeom>
                    <a:noFill/>
                    <a:ln>
                      <a:noFill/>
                    </a:ln>
                  </pic:spPr>
                </pic:pic>
              </a:graphicData>
            </a:graphic>
          </wp:inline>
        </w:drawing>
      </w:r>
      <w:r w:rsidRPr="001D5CA4">
        <w:rPr>
          <w:rFonts w:ascii="Times New Roman" w:hAnsi="Times New Roman" w:cs="Times New Roman"/>
          <w:noProof/>
          <w:sz w:val="24"/>
          <w:szCs w:val="24"/>
          <w:lang w:eastAsia="ru-RU"/>
        </w:rPr>
        <w:drawing>
          <wp:inline distT="0" distB="0" distL="0" distR="0" wp14:anchorId="72C16FBE" wp14:editId="01E8C4BD">
            <wp:extent cx="2946400" cy="1719309"/>
            <wp:effectExtent l="0" t="0" r="6350" b="0"/>
            <wp:docPr id="18" name="Рисунок 18" descr="C:\Users\enigm\AppData\Local\Packages\Microsoft.Office.OneNote_8wekyb3d8bbwe\TempState\msohtmlclip\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enigm\AppData\Local\Packages\Microsoft.Office.OneNote_8wekyb3d8bbwe\TempState\msohtmlclip\clip_image0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6527" cy="1719383"/>
                    </a:xfrm>
                    <a:prstGeom prst="rect">
                      <a:avLst/>
                    </a:prstGeom>
                    <a:noFill/>
                    <a:ln>
                      <a:noFill/>
                    </a:ln>
                  </pic:spPr>
                </pic:pic>
              </a:graphicData>
            </a:graphic>
          </wp:inline>
        </w:drawing>
      </w:r>
    </w:p>
    <w:p w14:paraId="440F5392" w14:textId="77777777" w:rsidR="001D5CA4" w:rsidRPr="001D5CA4" w:rsidRDefault="001D5CA4" w:rsidP="001D5CA4">
      <w:pPr>
        <w:pStyle w:val="a8"/>
        <w:spacing w:before="0" w:beforeAutospacing="0" w:after="0" w:afterAutospacing="0"/>
        <w:jc w:val="center"/>
      </w:pPr>
      <w:r>
        <w:rPr>
          <w:b/>
          <w:bCs/>
        </w:rPr>
        <w:t>Рисунок 4 –</w:t>
      </w:r>
      <w:r w:rsidRPr="001D5CA4">
        <w:t xml:space="preserve"> Исходные слои </w:t>
      </w:r>
      <w:r w:rsidRPr="001D5CA4">
        <w:rPr>
          <w:lang w:val="en-US"/>
        </w:rPr>
        <w:t>S</w:t>
      </w:r>
      <w:r w:rsidRPr="001D5CA4">
        <w:t xml:space="preserve">1 и </w:t>
      </w:r>
      <w:r w:rsidRPr="001D5CA4">
        <w:rPr>
          <w:lang w:val="en-US"/>
        </w:rPr>
        <w:t>S</w:t>
      </w:r>
      <w:r w:rsidRPr="001D5CA4">
        <w:t xml:space="preserve">2 масштабами </w:t>
      </w:r>
      <w:r w:rsidRPr="001D5CA4">
        <w:rPr>
          <w:lang w:val="en-US"/>
        </w:rPr>
        <w:t>scale</w:t>
      </w:r>
      <w:r w:rsidRPr="001D5CA4">
        <w:t xml:space="preserve">1 и </w:t>
      </w:r>
      <w:r w:rsidRPr="001D5CA4">
        <w:rPr>
          <w:lang w:val="en-US"/>
        </w:rPr>
        <w:t>scale</w:t>
      </w:r>
      <w:r w:rsidRPr="001D5CA4">
        <w:t>2 соответственно.</w:t>
      </w:r>
    </w:p>
    <w:p w14:paraId="1B05CED9" w14:textId="77777777" w:rsidR="001D5CA4" w:rsidRPr="001D5CA4" w:rsidRDefault="001D5CA4" w:rsidP="001D5CA4">
      <w:pPr>
        <w:pStyle w:val="a8"/>
        <w:spacing w:before="0" w:beforeAutospacing="0" w:after="0" w:afterAutospacing="0"/>
        <w:jc w:val="both"/>
      </w:pPr>
      <w:r w:rsidRPr="001D5CA4">
        <w:lastRenderedPageBreak/>
        <w:t> </w:t>
      </w:r>
    </w:p>
    <w:p w14:paraId="48DD2742" w14:textId="77777777" w:rsidR="001D5CA4" w:rsidRPr="001D5CA4" w:rsidRDefault="001D5CA4" w:rsidP="00F87E02">
      <w:pPr>
        <w:jc w:val="center"/>
        <w:rPr>
          <w:rFonts w:ascii="Times New Roman" w:hAnsi="Times New Roman" w:cs="Times New Roman"/>
          <w:sz w:val="24"/>
          <w:szCs w:val="24"/>
        </w:rPr>
      </w:pPr>
      <w:r w:rsidRPr="001D5CA4">
        <w:rPr>
          <w:rFonts w:ascii="Times New Roman" w:hAnsi="Times New Roman" w:cs="Times New Roman"/>
          <w:noProof/>
          <w:sz w:val="24"/>
          <w:szCs w:val="24"/>
          <w:lang w:eastAsia="ru-RU"/>
        </w:rPr>
        <w:drawing>
          <wp:inline distT="0" distB="0" distL="0" distR="0" wp14:anchorId="59D02BC0" wp14:editId="222B3B39">
            <wp:extent cx="2955925" cy="1717675"/>
            <wp:effectExtent l="0" t="0" r="0" b="0"/>
            <wp:docPr id="11" name="Рисунок 11" descr="C:\Users\enigm\AppData\Local\Packages\Microsoft.Office.OneNote_8wekyb3d8bbwe\TempState\msohtmlclip\clip_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enigm\AppData\Local\Packages\Microsoft.Office.OneNote_8wekyb3d8bbwe\TempState\msohtmlclip\clip_image00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5925" cy="1717675"/>
                    </a:xfrm>
                    <a:prstGeom prst="rect">
                      <a:avLst/>
                    </a:prstGeom>
                    <a:noFill/>
                    <a:ln>
                      <a:noFill/>
                    </a:ln>
                  </pic:spPr>
                </pic:pic>
              </a:graphicData>
            </a:graphic>
          </wp:inline>
        </w:drawing>
      </w:r>
    </w:p>
    <w:p w14:paraId="6737F34E" w14:textId="77777777" w:rsidR="001D5CA4" w:rsidRPr="001D5CA4" w:rsidRDefault="001D5CA4" w:rsidP="001D5CA4">
      <w:pPr>
        <w:pStyle w:val="a8"/>
        <w:spacing w:before="0" w:beforeAutospacing="0" w:after="0" w:afterAutospacing="0"/>
        <w:jc w:val="both"/>
      </w:pPr>
      <w:r w:rsidRPr="001D5CA4">
        <w:t> </w:t>
      </w:r>
    </w:p>
    <w:p w14:paraId="687DD97D" w14:textId="77777777" w:rsidR="001D5CA4" w:rsidRPr="001D5CA4" w:rsidRDefault="001D5CA4" w:rsidP="001D5CA4">
      <w:pPr>
        <w:pStyle w:val="a8"/>
        <w:spacing w:before="0" w:beforeAutospacing="0" w:after="0" w:afterAutospacing="0"/>
        <w:jc w:val="center"/>
      </w:pPr>
      <w:r w:rsidRPr="001D5CA4">
        <w:rPr>
          <w:b/>
          <w:bCs/>
        </w:rPr>
        <w:t>Рисунок 8</w:t>
      </w:r>
      <w:r>
        <w:t xml:space="preserve"> –</w:t>
      </w:r>
      <w:r w:rsidRPr="001D5CA4">
        <w:t xml:space="preserve"> Результат наложения произведения промежуточных слоев на исходный слой </w:t>
      </w:r>
      <w:r w:rsidRPr="001D5CA4">
        <w:rPr>
          <w:lang w:val="en-US"/>
        </w:rPr>
        <w:t>S</w:t>
      </w:r>
      <w:r w:rsidRPr="001D5CA4">
        <w:t xml:space="preserve">1 на требуемой высоте </w:t>
      </w:r>
      <w:r w:rsidRPr="001D5CA4">
        <w:rPr>
          <w:lang w:val="en-US"/>
        </w:rPr>
        <w:t>h</w:t>
      </w:r>
      <w:r w:rsidRPr="001D5CA4">
        <w:t>.</w:t>
      </w:r>
    </w:p>
    <w:p w14:paraId="3F0D8EAA" w14:textId="77777777" w:rsidR="003A246A" w:rsidRDefault="001D5CA4" w:rsidP="001D5CA4">
      <w:pPr>
        <w:spacing w:after="120" w:line="25" w:lineRule="atLeast"/>
        <w:ind w:firstLine="567"/>
        <w:jc w:val="both"/>
        <w:rPr>
          <w:rFonts w:ascii="Times New Roman" w:hAnsi="Times New Roman" w:cs="Times New Roman"/>
          <w:sz w:val="24"/>
          <w:szCs w:val="24"/>
        </w:rPr>
      </w:pPr>
      <w:r w:rsidRPr="001D5CA4">
        <w:rPr>
          <w:rFonts w:ascii="Times New Roman" w:hAnsi="Times New Roman" w:cs="Times New Roman"/>
          <w:sz w:val="24"/>
          <w:szCs w:val="24"/>
        </w:rPr>
        <w:t xml:space="preserve"> </w:t>
      </w:r>
    </w:p>
    <w:p w14:paraId="0626EC13" w14:textId="77777777" w:rsidR="00E50CA4" w:rsidRDefault="005703B9" w:rsidP="001D5CA4">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Похожим</w:t>
      </w:r>
      <w:r w:rsidR="00E50CA4">
        <w:rPr>
          <w:rFonts w:ascii="Times New Roman" w:hAnsi="Times New Roman" w:cs="Times New Roman"/>
          <w:sz w:val="24"/>
          <w:szCs w:val="24"/>
        </w:rPr>
        <w:t xml:space="preserve"> образом реализовано </w:t>
      </w:r>
      <w:r>
        <w:rPr>
          <w:rFonts w:ascii="Times New Roman" w:hAnsi="Times New Roman" w:cs="Times New Roman"/>
          <w:sz w:val="24"/>
          <w:szCs w:val="24"/>
        </w:rPr>
        <w:t xml:space="preserve">и </w:t>
      </w:r>
      <w:r w:rsidR="00E50CA4">
        <w:rPr>
          <w:rFonts w:ascii="Times New Roman" w:hAnsi="Times New Roman" w:cs="Times New Roman"/>
          <w:sz w:val="24"/>
          <w:szCs w:val="24"/>
        </w:rPr>
        <w:t>нало</w:t>
      </w:r>
      <w:r w:rsidR="00B310C5">
        <w:rPr>
          <w:rFonts w:ascii="Times New Roman" w:hAnsi="Times New Roman" w:cs="Times New Roman"/>
          <w:sz w:val="24"/>
          <w:szCs w:val="24"/>
        </w:rPr>
        <w:t>жение по смежным зонам (рис. Х), которое можно использовать не только для комбинирования слоев, но и для формирования рельефа из его частей.</w:t>
      </w:r>
    </w:p>
    <w:p w14:paraId="1E3B3FFD" w14:textId="77777777" w:rsidR="005703B9" w:rsidRDefault="005703B9" w:rsidP="005703B9">
      <w:pPr>
        <w:spacing w:after="120" w:line="25" w:lineRule="atLeast"/>
        <w:jc w:val="both"/>
        <w:rPr>
          <w:rFonts w:ascii="Times New Roman" w:hAnsi="Times New Roman" w:cs="Times New Roman"/>
          <w:sz w:val="24"/>
          <w:szCs w:val="24"/>
        </w:rPr>
      </w:pPr>
      <w:r w:rsidRPr="005703B9">
        <w:rPr>
          <w:rFonts w:ascii="Times New Roman" w:hAnsi="Times New Roman" w:cs="Times New Roman"/>
          <w:noProof/>
          <w:sz w:val="24"/>
          <w:szCs w:val="24"/>
          <w:lang w:eastAsia="ru-RU"/>
        </w:rPr>
        <w:drawing>
          <wp:inline distT="0" distB="0" distL="0" distR="0" wp14:anchorId="6F8BB559" wp14:editId="5DB907A6">
            <wp:extent cx="2836334" cy="1747286"/>
            <wp:effectExtent l="0" t="0" r="2540" b="5715"/>
            <wp:docPr id="174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l="19327" t="14583" r="22694" b="21875"/>
                    <a:stretch>
                      <a:fillRect/>
                    </a:stretch>
                  </pic:blipFill>
                  <pic:spPr bwMode="auto">
                    <a:xfrm>
                      <a:off x="0" y="0"/>
                      <a:ext cx="2846620" cy="1753623"/>
                    </a:xfrm>
                    <a:prstGeom prst="rect">
                      <a:avLst/>
                    </a:prstGeom>
                    <a:noFill/>
                    <a:ln>
                      <a:noFill/>
                    </a:ln>
                    <a:effectLst/>
                    <a:extLst/>
                  </pic:spPr>
                </pic:pic>
              </a:graphicData>
            </a:graphic>
          </wp:inline>
        </w:drawing>
      </w:r>
      <w:r w:rsidR="00460561" w:rsidRPr="00F42D3A">
        <w:rPr>
          <w:rFonts w:ascii="Times New Roman" w:hAnsi="Times New Roman" w:cs="Times New Roman"/>
          <w:sz w:val="24"/>
          <w:szCs w:val="24"/>
        </w:rPr>
        <w:t xml:space="preserve"> </w:t>
      </w:r>
      <w:r w:rsidRPr="005703B9">
        <w:rPr>
          <w:rFonts w:ascii="Times New Roman" w:hAnsi="Times New Roman" w:cs="Times New Roman"/>
          <w:noProof/>
          <w:sz w:val="24"/>
          <w:szCs w:val="24"/>
          <w:lang w:eastAsia="ru-RU"/>
        </w:rPr>
        <w:drawing>
          <wp:inline distT="0" distB="0" distL="0" distR="0" wp14:anchorId="1E674FF0" wp14:editId="7C725B7D">
            <wp:extent cx="2878666" cy="1737798"/>
            <wp:effectExtent l="0" t="0" r="0" b="0"/>
            <wp:docPr id="17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l="19913" t="14583" r="20937" b="21875"/>
                    <a:stretch>
                      <a:fillRect/>
                    </a:stretch>
                  </pic:blipFill>
                  <pic:spPr bwMode="auto">
                    <a:xfrm>
                      <a:off x="0" y="0"/>
                      <a:ext cx="2888532" cy="1743754"/>
                    </a:xfrm>
                    <a:prstGeom prst="rect">
                      <a:avLst/>
                    </a:prstGeom>
                    <a:noFill/>
                    <a:ln>
                      <a:noFill/>
                    </a:ln>
                    <a:effectLst/>
                    <a:extLst/>
                  </pic:spPr>
                </pic:pic>
              </a:graphicData>
            </a:graphic>
          </wp:inline>
        </w:drawing>
      </w:r>
    </w:p>
    <w:p w14:paraId="62129165" w14:textId="77777777" w:rsidR="00EF61D0" w:rsidRDefault="005703B9" w:rsidP="00EF61D0">
      <w:pPr>
        <w:spacing w:after="120" w:line="25" w:lineRule="atLeast"/>
        <w:jc w:val="center"/>
        <w:rPr>
          <w:rFonts w:ascii="Times New Roman" w:hAnsi="Times New Roman" w:cs="Times New Roman"/>
          <w:sz w:val="24"/>
          <w:szCs w:val="24"/>
        </w:rPr>
      </w:pPr>
      <w:r w:rsidRPr="001D5CA4">
        <w:rPr>
          <w:rFonts w:ascii="Times New Roman" w:hAnsi="Times New Roman" w:cs="Times New Roman"/>
          <w:b/>
          <w:bCs/>
          <w:sz w:val="24"/>
          <w:szCs w:val="24"/>
        </w:rPr>
        <w:t xml:space="preserve">Рисунок </w:t>
      </w:r>
      <w:r>
        <w:rPr>
          <w:rFonts w:ascii="Times New Roman" w:hAnsi="Times New Roman" w:cs="Times New Roman"/>
          <w:b/>
          <w:bCs/>
          <w:sz w:val="24"/>
          <w:szCs w:val="24"/>
        </w:rPr>
        <w:t>Х</w:t>
      </w:r>
      <w:r>
        <w:t xml:space="preserve"> –</w:t>
      </w:r>
      <w:r w:rsidRPr="001D5CA4">
        <w:rPr>
          <w:rFonts w:ascii="Times New Roman" w:hAnsi="Times New Roman" w:cs="Times New Roman"/>
          <w:sz w:val="24"/>
          <w:szCs w:val="24"/>
        </w:rPr>
        <w:t xml:space="preserve"> Результат наложения </w:t>
      </w:r>
      <w:r>
        <w:rPr>
          <w:rFonts w:ascii="Times New Roman" w:hAnsi="Times New Roman" w:cs="Times New Roman"/>
          <w:sz w:val="24"/>
          <w:szCs w:val="24"/>
        </w:rPr>
        <w:t>нескольких слоев по смежным зонам. Оба скриншота иллюстрируют ситуацию наложения по линии: по одну сторону от нее рельеф гористый с острыми пиками, по другую – холмистый с различной степенью интенсивности</w:t>
      </w:r>
      <w:r w:rsidRPr="001D5CA4">
        <w:rPr>
          <w:rFonts w:ascii="Times New Roman" w:hAnsi="Times New Roman" w:cs="Times New Roman"/>
          <w:sz w:val="24"/>
          <w:szCs w:val="24"/>
        </w:rPr>
        <w:t>.</w:t>
      </w:r>
    </w:p>
    <w:p w14:paraId="7D60AA47" w14:textId="77777777" w:rsidR="00EF61D0" w:rsidRDefault="00EF61D0" w:rsidP="00EF61D0">
      <w:pPr>
        <w:spacing w:after="120" w:line="25" w:lineRule="atLeast"/>
        <w:ind w:firstLine="567"/>
        <w:jc w:val="both"/>
        <w:rPr>
          <w:rFonts w:ascii="Times New Roman" w:hAnsi="Times New Roman" w:cs="Times New Roman"/>
          <w:sz w:val="24"/>
          <w:szCs w:val="24"/>
        </w:rPr>
      </w:pPr>
    </w:p>
    <w:p w14:paraId="007156CA" w14:textId="77777777" w:rsidR="00B83EAC" w:rsidRPr="00B83EAC" w:rsidRDefault="00B7273F" w:rsidP="00B83EAC">
      <w:pPr>
        <w:spacing w:after="120" w:line="25" w:lineRule="atLeast"/>
        <w:ind w:firstLine="567"/>
        <w:jc w:val="both"/>
        <w:rPr>
          <w:rFonts w:ascii="Times New Roman" w:hAnsi="Times New Roman" w:cs="Times New Roman"/>
          <w:sz w:val="24"/>
          <w:szCs w:val="24"/>
        </w:rPr>
      </w:pPr>
      <w:r w:rsidRPr="008257DD">
        <w:rPr>
          <w:rFonts w:ascii="Times New Roman" w:hAnsi="Times New Roman" w:cs="Times New Roman"/>
          <w:b/>
          <w:sz w:val="24"/>
          <w:szCs w:val="24"/>
        </w:rPr>
        <w:t>Соединение частей рельефа</w:t>
      </w:r>
      <w:r>
        <w:rPr>
          <w:rFonts w:ascii="Times New Roman" w:hAnsi="Times New Roman" w:cs="Times New Roman"/>
          <w:sz w:val="24"/>
          <w:szCs w:val="24"/>
        </w:rPr>
        <w:t xml:space="preserve"> происходит следующим образом. После генерации основания рельефа генерируются большие горы. Далее все высоты больших гор уменьшаются на коэффициент такой величины, чтобы нижняя граница высот гор была ниже некоторых (по выбору) высот песка. Этот коэффициент также необходимо учитывать при задании высоты больших гор. Подобным образом на рельефе размешаются средние и малые каменистые образования.</w:t>
      </w:r>
      <w:r w:rsidR="0080107A">
        <w:rPr>
          <w:rFonts w:ascii="Times New Roman" w:hAnsi="Times New Roman" w:cs="Times New Roman"/>
          <w:sz w:val="24"/>
          <w:szCs w:val="24"/>
        </w:rPr>
        <w:t xml:space="preserve"> Далее рельеф процедурно </w:t>
      </w:r>
      <w:proofErr w:type="spellStart"/>
      <w:r w:rsidR="0080107A">
        <w:rPr>
          <w:rFonts w:ascii="Times New Roman" w:hAnsi="Times New Roman" w:cs="Times New Roman"/>
          <w:sz w:val="24"/>
          <w:szCs w:val="24"/>
        </w:rPr>
        <w:t>текстурируе</w:t>
      </w:r>
      <w:r w:rsidR="00B83EAC" w:rsidRPr="00B83EAC">
        <w:rPr>
          <w:rFonts w:ascii="Times New Roman" w:hAnsi="Times New Roman" w:cs="Times New Roman"/>
          <w:sz w:val="24"/>
          <w:szCs w:val="24"/>
        </w:rPr>
        <w:t>тся</w:t>
      </w:r>
      <w:proofErr w:type="spellEnd"/>
      <w:r w:rsidR="00B83EAC" w:rsidRPr="00B83EAC">
        <w:rPr>
          <w:rFonts w:ascii="Times New Roman" w:hAnsi="Times New Roman" w:cs="Times New Roman"/>
          <w:sz w:val="24"/>
          <w:szCs w:val="24"/>
        </w:rPr>
        <w:t xml:space="preserve"> и </w:t>
      </w:r>
      <w:r w:rsidR="0080107A">
        <w:rPr>
          <w:rFonts w:ascii="Times New Roman" w:hAnsi="Times New Roman" w:cs="Times New Roman"/>
          <w:sz w:val="24"/>
          <w:szCs w:val="24"/>
        </w:rPr>
        <w:t>при необходимости размещае</w:t>
      </w:r>
      <w:r w:rsidR="00B83EAC" w:rsidRPr="00B83EAC">
        <w:rPr>
          <w:rFonts w:ascii="Times New Roman" w:hAnsi="Times New Roman" w:cs="Times New Roman"/>
          <w:sz w:val="24"/>
          <w:szCs w:val="24"/>
        </w:rPr>
        <w:t>тся в водной «чаше» (рис. 9), поверхность которой имеет следующее представление:</w:t>
      </w:r>
    </w:p>
    <w:p w14:paraId="171B3391" w14:textId="77777777" w:rsidR="00B479EC" w:rsidRDefault="00B83EAC" w:rsidP="00B479EC">
      <w:pPr>
        <w:spacing w:after="120" w:line="25" w:lineRule="atLeast"/>
        <w:ind w:firstLine="567"/>
        <w:jc w:val="both"/>
        <w:rPr>
          <w:rFonts w:ascii="Times New Roman" w:hAnsi="Times New Roman" w:cs="Times New Roman"/>
          <w:sz w:val="24"/>
          <w:szCs w:val="24"/>
        </w:rPr>
      </w:pPr>
      <w:r w:rsidRPr="00B83EAC">
        <w:rPr>
          <w:rFonts w:ascii="Times New Roman" w:hAnsi="Times New Roman" w:cs="Times New Roman"/>
          <w:noProof/>
          <w:sz w:val="24"/>
          <w:szCs w:val="24"/>
          <w:lang w:eastAsia="ru-RU"/>
        </w:rPr>
        <w:drawing>
          <wp:inline distT="0" distB="0" distL="0" distR="0" wp14:anchorId="4A2CB82E" wp14:editId="30A29A99">
            <wp:extent cx="988060" cy="443230"/>
            <wp:effectExtent l="0" t="0" r="2540" b="0"/>
            <wp:docPr id="24" name="Рисунок 24" descr="C:\Users\enigm\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enigm\AppData\Local\Packages\Microsoft.Office.OneNote_8wekyb3d8bbwe\TempState\msohtmlclip\clip_image0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8060" cy="443230"/>
                    </a:xfrm>
                    <a:prstGeom prst="rect">
                      <a:avLst/>
                    </a:prstGeom>
                    <a:noFill/>
                    <a:ln>
                      <a:noFill/>
                    </a:ln>
                  </pic:spPr>
                </pic:pic>
              </a:graphicData>
            </a:graphic>
          </wp:inline>
        </w:drawing>
      </w:r>
      <w:r w:rsidRPr="00B83EAC">
        <w:rPr>
          <w:rFonts w:ascii="Times New Roman" w:hAnsi="Times New Roman" w:cs="Times New Roman"/>
          <w:sz w:val="24"/>
          <w:szCs w:val="24"/>
        </w:rPr>
        <w:t>,</w:t>
      </w:r>
    </w:p>
    <w:p w14:paraId="0995ED4A" w14:textId="77777777" w:rsidR="00B83EAC" w:rsidRPr="00B83EAC" w:rsidRDefault="00B83EAC" w:rsidP="00B479EC">
      <w:pPr>
        <w:spacing w:after="120" w:line="25" w:lineRule="atLeast"/>
        <w:jc w:val="both"/>
        <w:rPr>
          <w:rFonts w:ascii="Times New Roman" w:hAnsi="Times New Roman" w:cs="Times New Roman"/>
          <w:sz w:val="24"/>
          <w:szCs w:val="24"/>
        </w:rPr>
      </w:pPr>
      <w:r w:rsidRPr="00B83EAC">
        <w:rPr>
          <w:rFonts w:ascii="Times New Roman" w:hAnsi="Times New Roman" w:cs="Times New Roman"/>
          <w:sz w:val="24"/>
          <w:szCs w:val="24"/>
        </w:rPr>
        <w:t>где</w:t>
      </w:r>
      <w:r w:rsidR="00B479EC">
        <w:rPr>
          <w:rFonts w:ascii="Times New Roman" w:hAnsi="Times New Roman" w:cs="Times New Roman"/>
          <w:sz w:val="24"/>
          <w:szCs w:val="24"/>
        </w:rPr>
        <w:t xml:space="preserve"> </w:t>
      </w:r>
      <w:r w:rsidRPr="00B83EAC">
        <w:rPr>
          <w:rFonts w:ascii="Times New Roman" w:hAnsi="Times New Roman" w:cs="Times New Roman"/>
          <w:sz w:val="24"/>
          <w:szCs w:val="24"/>
          <w:lang w:val="en-US"/>
        </w:rPr>
        <w:t>x</w:t>
      </w:r>
      <w:r w:rsidRPr="00B83EAC">
        <w:rPr>
          <w:rFonts w:ascii="Times New Roman" w:hAnsi="Times New Roman" w:cs="Times New Roman"/>
          <w:sz w:val="24"/>
          <w:szCs w:val="24"/>
        </w:rPr>
        <w:t xml:space="preserve"> и </w:t>
      </w:r>
      <w:r w:rsidRPr="00B83EAC">
        <w:rPr>
          <w:rFonts w:ascii="Times New Roman" w:hAnsi="Times New Roman" w:cs="Times New Roman"/>
          <w:sz w:val="24"/>
          <w:szCs w:val="24"/>
          <w:lang w:val="en-US"/>
        </w:rPr>
        <w:t>z</w:t>
      </w:r>
      <w:r w:rsidRPr="00B83EAC">
        <w:rPr>
          <w:rFonts w:ascii="Times New Roman" w:hAnsi="Times New Roman" w:cs="Times New Roman"/>
          <w:sz w:val="24"/>
          <w:szCs w:val="24"/>
        </w:rPr>
        <w:t xml:space="preserve"> – координаты точки в горизонтальной плоскости,</w:t>
      </w:r>
    </w:p>
    <w:p w14:paraId="57BCE3EB" w14:textId="77777777" w:rsidR="00B83EAC" w:rsidRPr="00B83EAC" w:rsidRDefault="00B83EAC" w:rsidP="0080107A">
      <w:pPr>
        <w:spacing w:after="120" w:line="25" w:lineRule="atLeast"/>
        <w:jc w:val="both"/>
        <w:rPr>
          <w:rFonts w:ascii="Times New Roman" w:hAnsi="Times New Roman" w:cs="Times New Roman"/>
          <w:sz w:val="24"/>
          <w:szCs w:val="24"/>
        </w:rPr>
      </w:pPr>
      <w:proofErr w:type="gramStart"/>
      <w:r w:rsidRPr="00B83EAC">
        <w:rPr>
          <w:rFonts w:ascii="Times New Roman" w:hAnsi="Times New Roman" w:cs="Times New Roman"/>
          <w:sz w:val="24"/>
          <w:szCs w:val="24"/>
          <w:lang w:val="en-US"/>
        </w:rPr>
        <w:t>a</w:t>
      </w:r>
      <w:proofErr w:type="gramEnd"/>
      <w:r w:rsidRPr="00B83EAC">
        <w:rPr>
          <w:rFonts w:ascii="Times New Roman" w:hAnsi="Times New Roman" w:cs="Times New Roman"/>
          <w:sz w:val="24"/>
          <w:szCs w:val="24"/>
        </w:rPr>
        <w:t xml:space="preserve"> и </w:t>
      </w:r>
      <w:r w:rsidRPr="00B83EAC">
        <w:rPr>
          <w:rFonts w:ascii="Times New Roman" w:hAnsi="Times New Roman" w:cs="Times New Roman"/>
          <w:sz w:val="24"/>
          <w:szCs w:val="24"/>
          <w:lang w:val="en-US"/>
        </w:rPr>
        <w:t>b</w:t>
      </w:r>
      <w:r w:rsidRPr="00B83EAC">
        <w:rPr>
          <w:rFonts w:ascii="Times New Roman" w:hAnsi="Times New Roman" w:cs="Times New Roman"/>
          <w:sz w:val="24"/>
          <w:szCs w:val="24"/>
        </w:rPr>
        <w:t xml:space="preserve"> – коэффициенты сжатия по осям,</w:t>
      </w:r>
    </w:p>
    <w:p w14:paraId="0480A121" w14:textId="77777777" w:rsidR="00B83EAC" w:rsidRDefault="00B83EAC" w:rsidP="0080107A">
      <w:pPr>
        <w:spacing w:after="120" w:line="25" w:lineRule="atLeast"/>
        <w:jc w:val="both"/>
        <w:rPr>
          <w:rFonts w:ascii="Times New Roman" w:hAnsi="Times New Roman" w:cs="Times New Roman"/>
          <w:sz w:val="24"/>
          <w:szCs w:val="24"/>
        </w:rPr>
      </w:pPr>
      <w:r w:rsidRPr="00B83EAC">
        <w:rPr>
          <w:rFonts w:ascii="Times New Roman" w:hAnsi="Times New Roman" w:cs="Times New Roman"/>
          <w:sz w:val="24"/>
          <w:szCs w:val="24"/>
          <w:lang w:val="en-US"/>
        </w:rPr>
        <w:t>h</w:t>
      </w:r>
      <w:r w:rsidRPr="00B83EAC">
        <w:rPr>
          <w:rFonts w:ascii="Times New Roman" w:hAnsi="Times New Roman" w:cs="Times New Roman"/>
          <w:sz w:val="24"/>
          <w:szCs w:val="24"/>
        </w:rPr>
        <w:t xml:space="preserve"> – </w:t>
      </w:r>
      <w:proofErr w:type="gramStart"/>
      <w:r w:rsidRPr="00B83EAC">
        <w:rPr>
          <w:rFonts w:ascii="Times New Roman" w:hAnsi="Times New Roman" w:cs="Times New Roman"/>
          <w:sz w:val="24"/>
          <w:szCs w:val="24"/>
        </w:rPr>
        <w:t>высота</w:t>
      </w:r>
      <w:proofErr w:type="gramEnd"/>
      <w:r w:rsidRPr="00B83EAC">
        <w:rPr>
          <w:rFonts w:ascii="Times New Roman" w:hAnsi="Times New Roman" w:cs="Times New Roman"/>
          <w:sz w:val="24"/>
          <w:szCs w:val="24"/>
        </w:rPr>
        <w:t xml:space="preserve"> рельефа в точке (</w:t>
      </w:r>
      <w:r w:rsidRPr="00B83EAC">
        <w:rPr>
          <w:rFonts w:ascii="Times New Roman" w:hAnsi="Times New Roman" w:cs="Times New Roman"/>
          <w:sz w:val="24"/>
          <w:szCs w:val="24"/>
          <w:lang w:val="en-US"/>
        </w:rPr>
        <w:t>x</w:t>
      </w:r>
      <w:r w:rsidRPr="00B83EAC">
        <w:rPr>
          <w:rFonts w:ascii="Times New Roman" w:hAnsi="Times New Roman" w:cs="Times New Roman"/>
          <w:sz w:val="24"/>
          <w:szCs w:val="24"/>
        </w:rPr>
        <w:t xml:space="preserve">, </w:t>
      </w:r>
      <w:r w:rsidRPr="00B83EAC">
        <w:rPr>
          <w:rFonts w:ascii="Times New Roman" w:hAnsi="Times New Roman" w:cs="Times New Roman"/>
          <w:sz w:val="24"/>
          <w:szCs w:val="24"/>
          <w:lang w:val="en-US"/>
        </w:rPr>
        <w:t>z</w:t>
      </w:r>
      <w:r w:rsidRPr="00B83EAC">
        <w:rPr>
          <w:rFonts w:ascii="Times New Roman" w:hAnsi="Times New Roman" w:cs="Times New Roman"/>
          <w:sz w:val="24"/>
          <w:szCs w:val="24"/>
        </w:rPr>
        <w:t>).</w:t>
      </w:r>
    </w:p>
    <w:p w14:paraId="55B21640" w14:textId="77777777" w:rsidR="00521D1B" w:rsidRDefault="00521D1B" w:rsidP="00521D1B">
      <w:pPr>
        <w:spacing w:after="120" w:line="25" w:lineRule="atLeast"/>
        <w:jc w:val="center"/>
        <w:rPr>
          <w:rFonts w:ascii="Times New Roman" w:hAnsi="Times New Roman" w:cs="Times New Roman"/>
          <w:sz w:val="24"/>
          <w:szCs w:val="24"/>
        </w:rPr>
      </w:pPr>
      <w:r>
        <w:rPr>
          <w:noProof/>
          <w:lang w:eastAsia="ru-RU"/>
        </w:rPr>
        <w:lastRenderedPageBreak/>
        <w:drawing>
          <wp:inline distT="0" distB="0" distL="0" distR="0" wp14:anchorId="6911A9E9" wp14:editId="65B030AD">
            <wp:extent cx="5295238" cy="2666667"/>
            <wp:effectExtent l="0" t="0" r="127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95238" cy="2666667"/>
                    </a:xfrm>
                    <a:prstGeom prst="rect">
                      <a:avLst/>
                    </a:prstGeom>
                  </pic:spPr>
                </pic:pic>
              </a:graphicData>
            </a:graphic>
          </wp:inline>
        </w:drawing>
      </w:r>
    </w:p>
    <w:p w14:paraId="2C0C75FC" w14:textId="77777777" w:rsidR="00521D1B" w:rsidRDefault="00521D1B" w:rsidP="00521D1B">
      <w:pPr>
        <w:spacing w:after="120" w:line="25" w:lineRule="atLeast"/>
        <w:jc w:val="center"/>
        <w:rPr>
          <w:rFonts w:ascii="Times New Roman" w:hAnsi="Times New Roman" w:cs="Times New Roman"/>
          <w:sz w:val="24"/>
          <w:szCs w:val="24"/>
        </w:rPr>
      </w:pPr>
      <w:r>
        <w:rPr>
          <w:rFonts w:ascii="Times New Roman" w:hAnsi="Times New Roman" w:cs="Times New Roman"/>
          <w:sz w:val="24"/>
          <w:szCs w:val="24"/>
        </w:rPr>
        <w:t xml:space="preserve">Рисунок Х – </w:t>
      </w:r>
      <w:proofErr w:type="spellStart"/>
      <w:r w:rsidRPr="001D5112">
        <w:rPr>
          <w:rFonts w:ascii="Times New Roman" w:hAnsi="Times New Roman" w:cs="Times New Roman"/>
          <w:sz w:val="24"/>
          <w:szCs w:val="24"/>
        </w:rPr>
        <w:t>Текстурирование</w:t>
      </w:r>
      <w:proofErr w:type="spellEnd"/>
      <w:r w:rsidRPr="001D5112">
        <w:rPr>
          <w:rFonts w:ascii="Times New Roman" w:hAnsi="Times New Roman" w:cs="Times New Roman"/>
          <w:sz w:val="24"/>
          <w:szCs w:val="24"/>
        </w:rPr>
        <w:t xml:space="preserve"> рельефа и размещение в водной «чаше».</w:t>
      </w:r>
    </w:p>
    <w:p w14:paraId="75170B20" w14:textId="77777777" w:rsidR="00521D1B" w:rsidRDefault="00521D1B" w:rsidP="00521D1B">
      <w:pPr>
        <w:spacing w:after="120" w:line="25" w:lineRule="atLeast"/>
        <w:jc w:val="center"/>
        <w:rPr>
          <w:rFonts w:ascii="Times New Roman" w:hAnsi="Times New Roman" w:cs="Times New Roman"/>
          <w:sz w:val="24"/>
          <w:szCs w:val="24"/>
        </w:rPr>
      </w:pPr>
    </w:p>
    <w:p w14:paraId="1012CEE0" w14:textId="77777777" w:rsidR="0080107A" w:rsidRDefault="00396675" w:rsidP="0080107A">
      <w:pPr>
        <w:spacing w:after="120" w:line="25" w:lineRule="atLeast"/>
        <w:ind w:firstLine="567"/>
        <w:jc w:val="both"/>
        <w:rPr>
          <w:rFonts w:ascii="Times New Roman" w:hAnsi="Times New Roman" w:cs="Times New Roman"/>
          <w:sz w:val="24"/>
          <w:szCs w:val="24"/>
        </w:rPr>
      </w:pPr>
      <w:r w:rsidRPr="008257DD">
        <w:rPr>
          <w:rFonts w:ascii="Times New Roman" w:hAnsi="Times New Roman" w:cs="Times New Roman"/>
          <w:b/>
          <w:sz w:val="24"/>
          <w:szCs w:val="24"/>
        </w:rPr>
        <w:t xml:space="preserve">Процедурное </w:t>
      </w:r>
      <w:proofErr w:type="spellStart"/>
      <w:r w:rsidRPr="008257DD">
        <w:rPr>
          <w:rFonts w:ascii="Times New Roman" w:hAnsi="Times New Roman" w:cs="Times New Roman"/>
          <w:b/>
          <w:sz w:val="24"/>
          <w:szCs w:val="24"/>
        </w:rPr>
        <w:t>текстурирование</w:t>
      </w:r>
      <w:proofErr w:type="spellEnd"/>
      <w:r>
        <w:rPr>
          <w:rFonts w:ascii="Times New Roman" w:hAnsi="Times New Roman" w:cs="Times New Roman"/>
          <w:sz w:val="24"/>
          <w:szCs w:val="24"/>
        </w:rPr>
        <w:t xml:space="preserve"> (</w:t>
      </w:r>
      <w:r w:rsidRPr="00396675">
        <w:rPr>
          <w:rFonts w:ascii="Times New Roman" w:hAnsi="Times New Roman" w:cs="Times New Roman"/>
          <w:sz w:val="24"/>
          <w:szCs w:val="24"/>
          <w:highlight w:val="yellow"/>
        </w:rPr>
        <w:t>рис. Х</w:t>
      </w:r>
      <w:r>
        <w:rPr>
          <w:rFonts w:ascii="Times New Roman" w:hAnsi="Times New Roman" w:cs="Times New Roman"/>
          <w:sz w:val="24"/>
          <w:szCs w:val="24"/>
        </w:rPr>
        <w:t xml:space="preserve">) в некоторых случаях позволяет внести разнообразие во внешний вид рельефа, например, добавить вариативности в цвет подложки. Прозрачность текстур можно задать как согласно рельефу, опираясь на его высоту и крутизну, так и случайным образом, в зависимости от целей. </w:t>
      </w:r>
    </w:p>
    <w:p w14:paraId="3C9731C8" w14:textId="77777777" w:rsidR="00061972" w:rsidRDefault="00061972" w:rsidP="0080107A">
      <w:pPr>
        <w:spacing w:after="120" w:line="25" w:lineRule="atLeast"/>
        <w:ind w:firstLine="567"/>
        <w:jc w:val="both"/>
        <w:rPr>
          <w:rFonts w:ascii="Times New Roman" w:hAnsi="Times New Roman" w:cs="Times New Roman"/>
          <w:sz w:val="24"/>
          <w:szCs w:val="24"/>
        </w:rPr>
      </w:pPr>
    </w:p>
    <w:p w14:paraId="0F5D874C" w14:textId="77777777" w:rsidR="00C57101" w:rsidRDefault="00061972" w:rsidP="00C57101">
      <w:pPr>
        <w:spacing w:after="120" w:line="25" w:lineRule="atLeast"/>
        <w:jc w:val="center"/>
        <w:rPr>
          <w:rFonts w:ascii="Times New Roman" w:hAnsi="Times New Roman" w:cs="Times New Roman"/>
          <w:sz w:val="24"/>
          <w:szCs w:val="24"/>
        </w:rPr>
      </w:pPr>
      <w:r w:rsidRPr="00061972">
        <w:rPr>
          <w:rFonts w:ascii="Times New Roman" w:hAnsi="Times New Roman" w:cs="Times New Roman"/>
          <w:noProof/>
          <w:sz w:val="24"/>
          <w:szCs w:val="24"/>
          <w:lang w:eastAsia="ru-RU"/>
        </w:rPr>
        <w:drawing>
          <wp:inline distT="0" distB="0" distL="0" distR="0" wp14:anchorId="33483F4E" wp14:editId="75B160BC">
            <wp:extent cx="2540000" cy="963587"/>
            <wp:effectExtent l="0" t="0" r="0" b="8255"/>
            <wp:docPr id="25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17">
                      <a:extLst>
                        <a:ext uri="{28A0092B-C50C-407E-A947-70E740481C1C}">
                          <a14:useLocalDpi xmlns:a14="http://schemas.microsoft.com/office/drawing/2010/main" val="0"/>
                        </a:ext>
                      </a:extLst>
                    </a:blip>
                    <a:srcRect l="51538" t="64583" r="31479" b="23959"/>
                    <a:stretch>
                      <a:fillRect/>
                    </a:stretch>
                  </pic:blipFill>
                  <pic:spPr bwMode="auto">
                    <a:xfrm>
                      <a:off x="0" y="0"/>
                      <a:ext cx="2540000" cy="963587"/>
                    </a:xfrm>
                    <a:prstGeom prst="rect">
                      <a:avLst/>
                    </a:prstGeom>
                    <a:noFill/>
                    <a:ln>
                      <a:noFill/>
                    </a:ln>
                    <a:effectLst/>
                    <a:extLst/>
                  </pic:spPr>
                </pic:pic>
              </a:graphicData>
            </a:graphic>
          </wp:inline>
        </w:drawing>
      </w:r>
    </w:p>
    <w:p w14:paraId="121C2695" w14:textId="77777777" w:rsidR="00C57101" w:rsidRDefault="00061972" w:rsidP="00C57101">
      <w:pPr>
        <w:spacing w:after="120" w:line="25" w:lineRule="atLeast"/>
        <w:jc w:val="both"/>
        <w:rPr>
          <w:rFonts w:ascii="Times New Roman" w:hAnsi="Times New Roman" w:cs="Times New Roman"/>
          <w:sz w:val="24"/>
          <w:szCs w:val="24"/>
        </w:rPr>
      </w:pPr>
      <w:r w:rsidRPr="00061972">
        <w:rPr>
          <w:rFonts w:ascii="Times New Roman" w:hAnsi="Times New Roman" w:cs="Times New Roman"/>
          <w:noProof/>
          <w:sz w:val="24"/>
          <w:szCs w:val="24"/>
          <w:lang w:eastAsia="ru-RU"/>
        </w:rPr>
        <w:drawing>
          <wp:inline distT="0" distB="0" distL="0" distR="0" wp14:anchorId="30D8FE7D" wp14:editId="0FA7D45C">
            <wp:extent cx="2870260" cy="2032000"/>
            <wp:effectExtent l="0" t="0" r="6350" b="6350"/>
            <wp:docPr id="256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5"/>
                    <pic:cNvPicPr>
                      <a:picLocks noChangeAspect="1" noChangeArrowheads="1"/>
                    </pic:cNvPicPr>
                  </pic:nvPicPr>
                  <pic:blipFill>
                    <a:blip r:embed="rId18">
                      <a:extLst>
                        <a:ext uri="{28A0092B-C50C-407E-A947-70E740481C1C}">
                          <a14:useLocalDpi xmlns:a14="http://schemas.microsoft.com/office/drawing/2010/main" val="0"/>
                        </a:ext>
                      </a:extLst>
                    </a:blip>
                    <a:srcRect l="16991" t="14569" r="35005" b="25003"/>
                    <a:stretch>
                      <a:fillRect/>
                    </a:stretch>
                  </pic:blipFill>
                  <pic:spPr bwMode="auto">
                    <a:xfrm>
                      <a:off x="0" y="0"/>
                      <a:ext cx="2875272" cy="2035548"/>
                    </a:xfrm>
                    <a:prstGeom prst="rect">
                      <a:avLst/>
                    </a:prstGeom>
                    <a:noFill/>
                    <a:ln>
                      <a:noFill/>
                    </a:ln>
                    <a:effectLst/>
                    <a:extLst/>
                  </pic:spPr>
                </pic:pic>
              </a:graphicData>
            </a:graphic>
          </wp:inline>
        </w:drawing>
      </w:r>
      <w:r w:rsidR="00C57101">
        <w:rPr>
          <w:rFonts w:ascii="Times New Roman" w:hAnsi="Times New Roman" w:cs="Times New Roman"/>
          <w:sz w:val="24"/>
          <w:szCs w:val="24"/>
        </w:rPr>
        <w:t xml:space="preserve">    </w:t>
      </w:r>
      <w:r w:rsidRPr="00061972">
        <w:rPr>
          <w:rFonts w:ascii="Times New Roman" w:hAnsi="Times New Roman" w:cs="Times New Roman"/>
          <w:noProof/>
          <w:sz w:val="24"/>
          <w:szCs w:val="24"/>
          <w:lang w:eastAsia="ru-RU"/>
        </w:rPr>
        <w:drawing>
          <wp:inline distT="0" distB="0" distL="0" distR="0" wp14:anchorId="348A83D2" wp14:editId="40EFE42F">
            <wp:extent cx="2885385" cy="2041237"/>
            <wp:effectExtent l="0" t="0" r="0" b="0"/>
            <wp:docPr id="256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 name="Picture 6"/>
                    <pic:cNvPicPr>
                      <a:picLocks noChangeAspect="1" noChangeArrowheads="1"/>
                    </pic:cNvPicPr>
                  </pic:nvPicPr>
                  <pic:blipFill>
                    <a:blip r:embed="rId19">
                      <a:extLst>
                        <a:ext uri="{28A0092B-C50C-407E-A947-70E740481C1C}">
                          <a14:useLocalDpi xmlns:a14="http://schemas.microsoft.com/office/drawing/2010/main" val="0"/>
                        </a:ext>
                      </a:extLst>
                    </a:blip>
                    <a:srcRect l="16991" t="14569" r="35005" b="25003"/>
                    <a:stretch>
                      <a:fillRect/>
                    </a:stretch>
                  </pic:blipFill>
                  <pic:spPr bwMode="auto">
                    <a:xfrm>
                      <a:off x="0" y="0"/>
                      <a:ext cx="2890246" cy="2044676"/>
                    </a:xfrm>
                    <a:prstGeom prst="rect">
                      <a:avLst/>
                    </a:prstGeom>
                    <a:noFill/>
                    <a:ln>
                      <a:noFill/>
                    </a:ln>
                    <a:effectLst/>
                    <a:extLst/>
                  </pic:spPr>
                </pic:pic>
              </a:graphicData>
            </a:graphic>
          </wp:inline>
        </w:drawing>
      </w:r>
    </w:p>
    <w:p w14:paraId="5D00EFE7" w14:textId="77777777" w:rsidR="00C57101" w:rsidRDefault="00C57101" w:rsidP="00C57101">
      <w:pPr>
        <w:spacing w:after="120" w:line="25" w:lineRule="atLeast"/>
        <w:jc w:val="both"/>
        <w:rPr>
          <w:rFonts w:ascii="Times New Roman" w:hAnsi="Times New Roman" w:cs="Times New Roman"/>
          <w:sz w:val="24"/>
          <w:szCs w:val="24"/>
        </w:rPr>
      </w:pPr>
    </w:p>
    <w:p w14:paraId="08005F97" w14:textId="77777777" w:rsidR="00C57101" w:rsidRDefault="00C57101" w:rsidP="007A6109">
      <w:pPr>
        <w:spacing w:after="120" w:line="25" w:lineRule="atLeast"/>
        <w:jc w:val="center"/>
        <w:rPr>
          <w:rFonts w:ascii="Times New Roman" w:hAnsi="Times New Roman" w:cs="Times New Roman"/>
          <w:sz w:val="24"/>
          <w:szCs w:val="24"/>
        </w:rPr>
      </w:pPr>
      <w:r w:rsidRPr="007A6109">
        <w:rPr>
          <w:rFonts w:ascii="Times New Roman" w:hAnsi="Times New Roman" w:cs="Times New Roman"/>
          <w:b/>
          <w:sz w:val="24"/>
          <w:szCs w:val="24"/>
        </w:rPr>
        <w:t>Рисунок Х</w:t>
      </w:r>
      <w:r>
        <w:rPr>
          <w:rFonts w:ascii="Times New Roman" w:hAnsi="Times New Roman" w:cs="Times New Roman"/>
          <w:sz w:val="24"/>
          <w:szCs w:val="24"/>
        </w:rPr>
        <w:t xml:space="preserve"> –</w:t>
      </w:r>
      <w:r w:rsidR="005D5D39" w:rsidRPr="005D5D39">
        <w:rPr>
          <w:rFonts w:ascii="Times New Roman" w:hAnsi="Times New Roman" w:cs="Times New Roman"/>
          <w:sz w:val="24"/>
          <w:szCs w:val="24"/>
        </w:rPr>
        <w:t xml:space="preserve"> </w:t>
      </w:r>
      <w:proofErr w:type="spellStart"/>
      <w:r w:rsidR="005D5D39">
        <w:rPr>
          <w:rFonts w:ascii="Times New Roman" w:hAnsi="Times New Roman" w:cs="Times New Roman"/>
          <w:sz w:val="24"/>
          <w:szCs w:val="24"/>
        </w:rPr>
        <w:t>Текстурирование</w:t>
      </w:r>
      <w:proofErr w:type="spellEnd"/>
      <w:r>
        <w:rPr>
          <w:rFonts w:ascii="Times New Roman" w:hAnsi="Times New Roman" w:cs="Times New Roman"/>
          <w:sz w:val="24"/>
          <w:szCs w:val="24"/>
        </w:rPr>
        <w:t xml:space="preserve"> с помощью шума Перлина</w:t>
      </w:r>
      <w:r w:rsidR="0062235A">
        <w:rPr>
          <w:rFonts w:ascii="Times New Roman" w:hAnsi="Times New Roman" w:cs="Times New Roman"/>
          <w:sz w:val="24"/>
          <w:szCs w:val="24"/>
        </w:rPr>
        <w:t xml:space="preserve"> и изменения значений карты прозрачности</w:t>
      </w:r>
      <w:r>
        <w:rPr>
          <w:rFonts w:ascii="Times New Roman" w:hAnsi="Times New Roman" w:cs="Times New Roman"/>
          <w:sz w:val="24"/>
          <w:szCs w:val="24"/>
        </w:rPr>
        <w:t>.</w:t>
      </w:r>
    </w:p>
    <w:p w14:paraId="115FE233" w14:textId="77777777" w:rsidR="000F51FE" w:rsidRDefault="000F51FE" w:rsidP="007A6109">
      <w:pPr>
        <w:spacing w:after="120" w:line="25" w:lineRule="atLeast"/>
        <w:jc w:val="center"/>
        <w:rPr>
          <w:rFonts w:ascii="Times New Roman" w:hAnsi="Times New Roman" w:cs="Times New Roman"/>
          <w:sz w:val="24"/>
          <w:szCs w:val="24"/>
        </w:rPr>
      </w:pPr>
    </w:p>
    <w:p w14:paraId="267576CD" w14:textId="74C0DA98" w:rsidR="00396675" w:rsidRDefault="00C0327A" w:rsidP="000C6215">
      <w:pPr>
        <w:spacing w:after="120" w:line="25" w:lineRule="atLeast"/>
        <w:ind w:firstLine="567"/>
        <w:rPr>
          <w:rFonts w:ascii="Times New Roman" w:hAnsi="Times New Roman" w:cs="Times New Roman"/>
          <w:sz w:val="24"/>
          <w:szCs w:val="24"/>
        </w:rPr>
      </w:pPr>
      <w:r>
        <w:rPr>
          <w:rFonts w:ascii="Times New Roman" w:hAnsi="Times New Roman" w:cs="Times New Roman"/>
          <w:sz w:val="24"/>
          <w:szCs w:val="24"/>
        </w:rPr>
        <w:t xml:space="preserve">В данной работе в качестве еще одного метода генерации слоев предлагается </w:t>
      </w:r>
      <w:r w:rsidRPr="008257DD">
        <w:rPr>
          <w:rFonts w:ascii="Times New Roman" w:hAnsi="Times New Roman" w:cs="Times New Roman"/>
          <w:b/>
          <w:sz w:val="24"/>
          <w:szCs w:val="24"/>
        </w:rPr>
        <w:t xml:space="preserve">модифицировать алгоритм </w:t>
      </w:r>
      <w:r w:rsidRPr="008257DD">
        <w:rPr>
          <w:rFonts w:ascii="Times New Roman" w:hAnsi="Times New Roman" w:cs="Times New Roman"/>
          <w:b/>
          <w:sz w:val="24"/>
          <w:szCs w:val="24"/>
          <w:lang w:val="en-US"/>
        </w:rPr>
        <w:t>diamond</w:t>
      </w:r>
      <w:r w:rsidRPr="008257DD">
        <w:rPr>
          <w:rFonts w:ascii="Times New Roman" w:hAnsi="Times New Roman" w:cs="Times New Roman"/>
          <w:b/>
          <w:sz w:val="24"/>
          <w:szCs w:val="24"/>
        </w:rPr>
        <w:t>-</w:t>
      </w:r>
      <w:r w:rsidR="00217B84" w:rsidRPr="008257DD">
        <w:rPr>
          <w:rFonts w:ascii="Times New Roman" w:hAnsi="Times New Roman" w:cs="Times New Roman"/>
          <w:b/>
          <w:sz w:val="24"/>
          <w:szCs w:val="24"/>
          <w:lang w:val="en-US"/>
        </w:rPr>
        <w:t>square</w:t>
      </w:r>
      <w:r w:rsidR="00217B84" w:rsidRPr="00217B84">
        <w:rPr>
          <w:rFonts w:ascii="Times New Roman" w:hAnsi="Times New Roman" w:cs="Times New Roman"/>
          <w:sz w:val="24"/>
          <w:szCs w:val="24"/>
        </w:rPr>
        <w:t xml:space="preserve"> </w:t>
      </w:r>
      <w:commentRangeStart w:id="45"/>
      <w:ins w:id="46" w:author="eugeneai" w:date="2019-02-06T20:39:00Z">
        <w:r w:rsidR="0039704E">
          <w:rPr>
            <w:rFonts w:ascii="Times New Roman" w:hAnsi="Times New Roman" w:cs="Times New Roman"/>
            <w:sz w:val="24"/>
            <w:szCs w:val="24"/>
          </w:rPr>
          <w:t>[]</w:t>
        </w:r>
        <w:commentRangeEnd w:id="45"/>
        <w:r w:rsidR="0039704E">
          <w:rPr>
            <w:rStyle w:val="a9"/>
          </w:rPr>
          <w:commentReference w:id="45"/>
        </w:r>
        <w:r w:rsidR="0039704E">
          <w:rPr>
            <w:rFonts w:ascii="Times New Roman" w:hAnsi="Times New Roman" w:cs="Times New Roman"/>
            <w:sz w:val="24"/>
            <w:szCs w:val="24"/>
          </w:rPr>
          <w:t xml:space="preserve"> </w:t>
        </w:r>
      </w:ins>
      <w:r w:rsidR="00217B84">
        <w:rPr>
          <w:rFonts w:ascii="Times New Roman" w:hAnsi="Times New Roman" w:cs="Times New Roman"/>
          <w:sz w:val="24"/>
          <w:szCs w:val="24"/>
        </w:rPr>
        <w:t xml:space="preserve">так, чтобы без изменения скорости выполнения сделать его более контролируемым. </w:t>
      </w:r>
      <w:r w:rsidR="00CE18D7">
        <w:rPr>
          <w:rFonts w:ascii="Times New Roman" w:hAnsi="Times New Roman" w:cs="Times New Roman"/>
          <w:sz w:val="24"/>
          <w:szCs w:val="24"/>
        </w:rPr>
        <w:t xml:space="preserve">Для этого </w:t>
      </w:r>
      <w:r w:rsidR="00DC3C63">
        <w:rPr>
          <w:rFonts w:ascii="Times New Roman" w:hAnsi="Times New Roman" w:cs="Times New Roman"/>
          <w:sz w:val="24"/>
          <w:szCs w:val="24"/>
        </w:rPr>
        <w:t>зафиксируем</w:t>
      </w:r>
      <w:r w:rsidR="00CE18D7">
        <w:rPr>
          <w:rFonts w:ascii="Times New Roman" w:hAnsi="Times New Roman" w:cs="Times New Roman"/>
          <w:sz w:val="24"/>
          <w:szCs w:val="24"/>
        </w:rPr>
        <w:t xml:space="preserve"> заранее или каким-либо образом сформируем значения выс</w:t>
      </w:r>
      <w:r w:rsidR="00DC3C63">
        <w:rPr>
          <w:rFonts w:ascii="Times New Roman" w:hAnsi="Times New Roman" w:cs="Times New Roman"/>
          <w:sz w:val="24"/>
          <w:szCs w:val="24"/>
        </w:rPr>
        <w:t xml:space="preserve">от на границах зоны карты высот. </w:t>
      </w:r>
      <w:r w:rsidR="00897081">
        <w:rPr>
          <w:rFonts w:ascii="Times New Roman" w:hAnsi="Times New Roman" w:cs="Times New Roman"/>
          <w:sz w:val="24"/>
          <w:szCs w:val="24"/>
        </w:rPr>
        <w:t>Помимо стандартных параметров, с</w:t>
      </w:r>
      <w:r w:rsidR="00DC3C63">
        <w:rPr>
          <w:rFonts w:ascii="Times New Roman" w:hAnsi="Times New Roman" w:cs="Times New Roman"/>
          <w:sz w:val="24"/>
          <w:szCs w:val="24"/>
        </w:rPr>
        <w:t xml:space="preserve">делаем доступным для пользователя изменение центра зоны </w:t>
      </w:r>
      <w:r w:rsidR="00897081">
        <w:rPr>
          <w:rFonts w:ascii="Times New Roman" w:hAnsi="Times New Roman" w:cs="Times New Roman"/>
          <w:sz w:val="24"/>
          <w:szCs w:val="24"/>
        </w:rPr>
        <w:lastRenderedPageBreak/>
        <w:t>генерации и ее размера. В результате можно заново генерировать отдельные участки рельефа с другими или теми же самыми параметрами (рис. Х), не лишаясь при этом случайности.</w:t>
      </w:r>
    </w:p>
    <w:p w14:paraId="035B59C3" w14:textId="77777777" w:rsidR="000C6215" w:rsidRDefault="00897081" w:rsidP="00897081">
      <w:pPr>
        <w:spacing w:after="120" w:line="25" w:lineRule="atLeast"/>
        <w:rPr>
          <w:rFonts w:ascii="Times New Roman" w:hAnsi="Times New Roman" w:cs="Times New Roman"/>
          <w:sz w:val="24"/>
          <w:szCs w:val="24"/>
        </w:rPr>
      </w:pPr>
      <w:r w:rsidRPr="00897081">
        <w:rPr>
          <w:rFonts w:ascii="Times New Roman" w:hAnsi="Times New Roman" w:cs="Times New Roman"/>
          <w:noProof/>
          <w:sz w:val="24"/>
          <w:szCs w:val="24"/>
          <w:lang w:eastAsia="ru-RU"/>
        </w:rPr>
        <w:drawing>
          <wp:inline distT="0" distB="0" distL="0" distR="0" wp14:anchorId="4E11B132" wp14:editId="17C7A801">
            <wp:extent cx="2927927" cy="2244744"/>
            <wp:effectExtent l="0" t="0" r="6350" b="3175"/>
            <wp:docPr id="30723" name="Picture 3" descr="K:\АСПИРАНТУРА\Картинки\GUI Генерация рельефа v1\GUI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Picture 3" descr="K:\АСПИРАНТУРА\Картинки\GUI Генерация рельефа v1\GUI44.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255" t="16776" r="40354"/>
                    <a:stretch/>
                  </pic:blipFill>
                  <pic:spPr bwMode="auto">
                    <a:xfrm>
                      <a:off x="0" y="0"/>
                      <a:ext cx="2935056" cy="225021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Pr="00897081">
        <w:rPr>
          <w:rFonts w:ascii="Times New Roman" w:hAnsi="Times New Roman" w:cs="Times New Roman"/>
          <w:noProof/>
          <w:sz w:val="24"/>
          <w:szCs w:val="24"/>
          <w:lang w:eastAsia="ru-RU"/>
        </w:rPr>
        <w:drawing>
          <wp:inline distT="0" distB="0" distL="0" distR="0" wp14:anchorId="6184E3DC" wp14:editId="42266349">
            <wp:extent cx="2881745" cy="2243809"/>
            <wp:effectExtent l="0" t="0" r="0" b="4445"/>
            <wp:docPr id="34818" name="Picture 2" descr="K:\АСПИРАНТУРА\Картинки\GUI Генерация рельефа v1\GUI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 name="Picture 2" descr="K:\АСПИРАНТУРА\Картинки\GUI Генерация рельефа v1\GUI4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411" t="15461" r="40186"/>
                    <a:stretch/>
                  </pic:blipFill>
                  <pic:spPr bwMode="auto">
                    <a:xfrm>
                      <a:off x="0" y="0"/>
                      <a:ext cx="2887556" cy="2248334"/>
                    </a:xfrm>
                    <a:prstGeom prst="rect">
                      <a:avLst/>
                    </a:prstGeom>
                    <a:noFill/>
                    <a:ln>
                      <a:noFill/>
                    </a:ln>
                    <a:extLst>
                      <a:ext uri="{53640926-AAD7-44D8-BBD7-CCE9431645EC}">
                        <a14:shadowObscured xmlns:a14="http://schemas.microsoft.com/office/drawing/2010/main"/>
                      </a:ext>
                    </a:extLst>
                  </pic:spPr>
                </pic:pic>
              </a:graphicData>
            </a:graphic>
          </wp:inline>
        </w:drawing>
      </w:r>
    </w:p>
    <w:p w14:paraId="628F45A9" w14:textId="77777777" w:rsidR="00223CAC" w:rsidRDefault="00223CAC" w:rsidP="00223CAC">
      <w:pPr>
        <w:spacing w:after="120" w:line="25" w:lineRule="atLeast"/>
        <w:jc w:val="center"/>
        <w:rPr>
          <w:rFonts w:ascii="Times New Roman" w:hAnsi="Times New Roman" w:cs="Times New Roman"/>
          <w:sz w:val="24"/>
          <w:szCs w:val="24"/>
        </w:rPr>
      </w:pPr>
      <w:r w:rsidRPr="00223CAC">
        <w:rPr>
          <w:rFonts w:ascii="Times New Roman" w:hAnsi="Times New Roman" w:cs="Times New Roman"/>
          <w:b/>
          <w:sz w:val="24"/>
          <w:szCs w:val="24"/>
        </w:rPr>
        <w:t>Рисунок Х</w:t>
      </w:r>
      <w:r>
        <w:rPr>
          <w:rFonts w:ascii="Times New Roman" w:hAnsi="Times New Roman" w:cs="Times New Roman"/>
          <w:sz w:val="24"/>
          <w:szCs w:val="24"/>
        </w:rPr>
        <w:t xml:space="preserve"> – Создание области с помощью модифицированного алгоритма </w:t>
      </w:r>
      <w:r>
        <w:rPr>
          <w:rFonts w:ascii="Times New Roman" w:hAnsi="Times New Roman" w:cs="Times New Roman"/>
          <w:sz w:val="24"/>
          <w:szCs w:val="24"/>
          <w:lang w:val="en-US"/>
        </w:rPr>
        <w:t>diamond</w:t>
      </w:r>
      <w:r w:rsidRPr="00223CAC">
        <w:rPr>
          <w:rFonts w:ascii="Times New Roman" w:hAnsi="Times New Roman" w:cs="Times New Roman"/>
          <w:sz w:val="24"/>
          <w:szCs w:val="24"/>
        </w:rPr>
        <w:t>-</w:t>
      </w:r>
      <w:r>
        <w:rPr>
          <w:rFonts w:ascii="Times New Roman" w:hAnsi="Times New Roman" w:cs="Times New Roman"/>
          <w:sz w:val="24"/>
          <w:szCs w:val="24"/>
          <w:lang w:val="en-US"/>
        </w:rPr>
        <w:t>square</w:t>
      </w:r>
      <w:r w:rsidRPr="00223CAC">
        <w:rPr>
          <w:rFonts w:ascii="Times New Roman" w:hAnsi="Times New Roman" w:cs="Times New Roman"/>
          <w:sz w:val="24"/>
          <w:szCs w:val="24"/>
        </w:rPr>
        <w:t xml:space="preserve"> </w:t>
      </w:r>
      <w:r>
        <w:rPr>
          <w:rFonts w:ascii="Times New Roman" w:hAnsi="Times New Roman" w:cs="Times New Roman"/>
          <w:sz w:val="24"/>
          <w:szCs w:val="24"/>
        </w:rPr>
        <w:t>и повторная генерация нескольких зон.</w:t>
      </w:r>
    </w:p>
    <w:p w14:paraId="2D704A99" w14:textId="77777777" w:rsidR="0036762B" w:rsidRPr="001D5CA4" w:rsidRDefault="0036762B" w:rsidP="00C57101">
      <w:pPr>
        <w:spacing w:after="120" w:line="25" w:lineRule="atLeast"/>
        <w:jc w:val="both"/>
        <w:rPr>
          <w:rFonts w:ascii="Times New Roman" w:hAnsi="Times New Roman" w:cs="Times New Roman"/>
          <w:sz w:val="24"/>
          <w:szCs w:val="24"/>
        </w:rPr>
      </w:pPr>
    </w:p>
    <w:p w14:paraId="47EAA021" w14:textId="77777777" w:rsidR="00207F43" w:rsidRDefault="00207F43" w:rsidP="00C53FAE">
      <w:pPr>
        <w:spacing w:after="120" w:line="25" w:lineRule="atLeast"/>
        <w:ind w:firstLine="567"/>
        <w:jc w:val="both"/>
        <w:rPr>
          <w:rFonts w:ascii="Times New Roman" w:hAnsi="Times New Roman" w:cs="Times New Roman"/>
          <w:sz w:val="24"/>
          <w:szCs w:val="24"/>
        </w:rPr>
      </w:pPr>
      <w:r w:rsidRPr="00774B74">
        <w:rPr>
          <w:rFonts w:ascii="Times New Roman" w:hAnsi="Times New Roman" w:cs="Times New Roman"/>
          <w:b/>
          <w:sz w:val="24"/>
          <w:szCs w:val="24"/>
        </w:rPr>
        <w:t>Сохранение и загрузка рельефа</w:t>
      </w:r>
      <w:r>
        <w:rPr>
          <w:rFonts w:ascii="Times New Roman" w:hAnsi="Times New Roman" w:cs="Times New Roman"/>
          <w:sz w:val="24"/>
          <w:szCs w:val="24"/>
        </w:rPr>
        <w:t xml:space="preserve"> осуществляется путем создания </w:t>
      </w:r>
      <w:r w:rsidR="00663B7D">
        <w:rPr>
          <w:rFonts w:ascii="Times New Roman" w:hAnsi="Times New Roman" w:cs="Times New Roman"/>
          <w:sz w:val="24"/>
          <w:szCs w:val="24"/>
        </w:rPr>
        <w:t xml:space="preserve">информационного «контейнера» с данными о </w:t>
      </w:r>
      <w:r w:rsidR="00663B7D" w:rsidRPr="00690749">
        <w:rPr>
          <w:rFonts w:ascii="Times New Roman" w:hAnsi="Times New Roman" w:cs="Times New Roman"/>
          <w:i/>
          <w:sz w:val="24"/>
          <w:szCs w:val="24"/>
        </w:rPr>
        <w:t>на</w:t>
      </w:r>
      <w:r w:rsidR="00663B7D" w:rsidRPr="00663B7D">
        <w:rPr>
          <w:rFonts w:ascii="Times New Roman" w:hAnsi="Times New Roman" w:cs="Times New Roman"/>
          <w:i/>
          <w:sz w:val="24"/>
          <w:szCs w:val="24"/>
        </w:rPr>
        <w:t>стройках рельефа</w:t>
      </w:r>
      <w:r w:rsidR="00663B7D">
        <w:rPr>
          <w:rFonts w:ascii="Times New Roman" w:hAnsi="Times New Roman" w:cs="Times New Roman"/>
          <w:sz w:val="24"/>
          <w:szCs w:val="24"/>
        </w:rPr>
        <w:t xml:space="preserve"> и дальнейшей </w:t>
      </w:r>
      <w:proofErr w:type="spellStart"/>
      <w:r w:rsidR="00663B7D">
        <w:rPr>
          <w:rFonts w:ascii="Times New Roman" w:hAnsi="Times New Roman" w:cs="Times New Roman"/>
          <w:sz w:val="24"/>
          <w:szCs w:val="24"/>
        </w:rPr>
        <w:t>сериализации</w:t>
      </w:r>
      <w:proofErr w:type="spellEnd"/>
      <w:r w:rsidR="00663B7D">
        <w:rPr>
          <w:rFonts w:ascii="Times New Roman" w:hAnsi="Times New Roman" w:cs="Times New Roman"/>
          <w:sz w:val="24"/>
          <w:szCs w:val="24"/>
        </w:rPr>
        <w:t xml:space="preserve"> объекта.</w:t>
      </w:r>
      <w:r w:rsidR="00690749">
        <w:rPr>
          <w:rFonts w:ascii="Times New Roman" w:hAnsi="Times New Roman" w:cs="Times New Roman"/>
          <w:sz w:val="24"/>
          <w:szCs w:val="24"/>
        </w:rPr>
        <w:t xml:space="preserve"> Восстановление объекта </w:t>
      </w:r>
      <w:r w:rsidR="00690749">
        <w:rPr>
          <w:rFonts w:ascii="Times New Roman" w:hAnsi="Times New Roman" w:cs="Times New Roman"/>
          <w:sz w:val="24"/>
          <w:szCs w:val="24"/>
          <w:lang w:val="en-US"/>
        </w:rPr>
        <w:t>Terrain</w:t>
      </w:r>
      <w:r w:rsidR="00690749" w:rsidRPr="00690749">
        <w:rPr>
          <w:rFonts w:ascii="Times New Roman" w:hAnsi="Times New Roman" w:cs="Times New Roman"/>
          <w:sz w:val="24"/>
          <w:szCs w:val="24"/>
        </w:rPr>
        <w:t xml:space="preserve"> </w:t>
      </w:r>
      <w:r w:rsidR="00690749">
        <w:rPr>
          <w:rFonts w:ascii="Times New Roman" w:hAnsi="Times New Roman" w:cs="Times New Roman"/>
          <w:sz w:val="24"/>
          <w:szCs w:val="24"/>
        </w:rPr>
        <w:t>происходит путем задания ему загруженных из памяти настроек.</w:t>
      </w:r>
      <w:r w:rsidR="00FE61FE">
        <w:rPr>
          <w:rFonts w:ascii="Times New Roman" w:hAnsi="Times New Roman" w:cs="Times New Roman"/>
          <w:sz w:val="24"/>
          <w:szCs w:val="24"/>
        </w:rPr>
        <w:t xml:space="preserve"> Все эти действия осу</w:t>
      </w:r>
      <w:r w:rsidR="009F7728">
        <w:rPr>
          <w:rFonts w:ascii="Times New Roman" w:hAnsi="Times New Roman" w:cs="Times New Roman"/>
          <w:sz w:val="24"/>
          <w:szCs w:val="24"/>
        </w:rPr>
        <w:t>ществляет контроллер приложения.</w:t>
      </w:r>
    </w:p>
    <w:p w14:paraId="0F0DF5F2" w14:textId="77777777" w:rsidR="009F7728" w:rsidRDefault="006E5F07" w:rsidP="00C53FAE">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При переключении между шагами в редакторе рельефа сохраняется состояние рельефа. Формируется последовательность состояний, которая позволяет пользователю возвращаться назад, осматривая результаты выполнения предыдущих шагов и вновь двигаться вперед, подгружая уже совершенные ранее шаги из памяти, а также заменять на одном и том же шаге полученную часть рельефа на заново сгенерированную.</w:t>
      </w:r>
    </w:p>
    <w:p w14:paraId="25A1043B" w14:textId="77777777" w:rsidR="00AA3F6E" w:rsidRDefault="00AA3F6E" w:rsidP="00C53FAE">
      <w:pPr>
        <w:spacing w:after="120" w:line="25" w:lineRule="atLeast"/>
        <w:ind w:firstLine="567"/>
        <w:jc w:val="both"/>
        <w:rPr>
          <w:rFonts w:ascii="Times New Roman" w:hAnsi="Times New Roman" w:cs="Times New Roman"/>
          <w:sz w:val="24"/>
          <w:szCs w:val="24"/>
        </w:rPr>
      </w:pPr>
      <w:r w:rsidRPr="00AA3F6E">
        <w:rPr>
          <w:rFonts w:ascii="Times New Roman" w:hAnsi="Times New Roman" w:cs="Times New Roman"/>
          <w:b/>
          <w:sz w:val="24"/>
          <w:szCs w:val="24"/>
        </w:rPr>
        <w:t>Интерфейс пользователя.</w:t>
      </w:r>
      <w:r>
        <w:rPr>
          <w:rFonts w:ascii="Times New Roman" w:hAnsi="Times New Roman" w:cs="Times New Roman"/>
          <w:sz w:val="24"/>
          <w:szCs w:val="24"/>
        </w:rPr>
        <w:t xml:space="preserve"> </w:t>
      </w:r>
      <w:r w:rsidR="00332003">
        <w:rPr>
          <w:rFonts w:ascii="Times New Roman" w:hAnsi="Times New Roman" w:cs="Times New Roman"/>
          <w:sz w:val="24"/>
          <w:szCs w:val="24"/>
        </w:rPr>
        <w:t xml:space="preserve">Пользователю доступны следующие </w:t>
      </w:r>
      <w:r w:rsidR="00AC3E23">
        <w:rPr>
          <w:rFonts w:ascii="Times New Roman" w:hAnsi="Times New Roman" w:cs="Times New Roman"/>
          <w:sz w:val="24"/>
          <w:szCs w:val="24"/>
        </w:rPr>
        <w:t>формы</w:t>
      </w:r>
      <w:r w:rsidR="00332003">
        <w:rPr>
          <w:rFonts w:ascii="Times New Roman" w:hAnsi="Times New Roman" w:cs="Times New Roman"/>
          <w:sz w:val="24"/>
          <w:szCs w:val="24"/>
        </w:rPr>
        <w:t>:</w:t>
      </w:r>
    </w:p>
    <w:p w14:paraId="2D2C1191" w14:textId="77777777" w:rsidR="00332003" w:rsidRDefault="00332003" w:rsidP="00332003">
      <w:pPr>
        <w:pStyle w:val="a6"/>
        <w:numPr>
          <w:ilvl w:val="0"/>
          <w:numId w:val="15"/>
        </w:numPr>
        <w:spacing w:after="120" w:line="25" w:lineRule="atLeast"/>
        <w:jc w:val="both"/>
        <w:rPr>
          <w:rFonts w:ascii="Times New Roman" w:hAnsi="Times New Roman" w:cs="Times New Roman"/>
          <w:sz w:val="24"/>
          <w:szCs w:val="24"/>
        </w:rPr>
      </w:pPr>
      <w:r>
        <w:rPr>
          <w:rFonts w:ascii="Times New Roman" w:hAnsi="Times New Roman" w:cs="Times New Roman"/>
          <w:sz w:val="24"/>
          <w:szCs w:val="24"/>
        </w:rPr>
        <w:t>Начальное меню с возможностью создать рельеф, загрузить сохраненный или выйти из редактора рельефа.</w:t>
      </w:r>
    </w:p>
    <w:p w14:paraId="0EAAC21E" w14:textId="77777777" w:rsidR="00332003" w:rsidRDefault="00332003" w:rsidP="00AC3E23">
      <w:pPr>
        <w:pStyle w:val="a6"/>
        <w:numPr>
          <w:ilvl w:val="0"/>
          <w:numId w:val="15"/>
        </w:numPr>
        <w:spacing w:after="120" w:line="25" w:lineRule="atLeast"/>
        <w:jc w:val="both"/>
        <w:rPr>
          <w:rFonts w:ascii="Times New Roman" w:hAnsi="Times New Roman" w:cs="Times New Roman"/>
          <w:sz w:val="24"/>
          <w:szCs w:val="24"/>
        </w:rPr>
      </w:pPr>
      <w:r>
        <w:rPr>
          <w:rFonts w:ascii="Times New Roman" w:hAnsi="Times New Roman" w:cs="Times New Roman"/>
          <w:sz w:val="24"/>
          <w:szCs w:val="24"/>
        </w:rPr>
        <w:t>Меню настроек рельефа, где задается максимальная высота рельефа и размеры его основания.</w:t>
      </w:r>
    </w:p>
    <w:p w14:paraId="47E5B597" w14:textId="77777777" w:rsidR="00AC3E23" w:rsidRDefault="00AC3E23" w:rsidP="00AC3E23">
      <w:pPr>
        <w:pStyle w:val="a6"/>
        <w:numPr>
          <w:ilvl w:val="0"/>
          <w:numId w:val="15"/>
        </w:numPr>
        <w:spacing w:after="120" w:line="25" w:lineRule="atLeast"/>
        <w:jc w:val="both"/>
        <w:rPr>
          <w:rFonts w:ascii="Times New Roman" w:hAnsi="Times New Roman" w:cs="Times New Roman"/>
          <w:sz w:val="24"/>
          <w:szCs w:val="24"/>
        </w:rPr>
      </w:pPr>
      <w:r>
        <w:rPr>
          <w:rFonts w:ascii="Times New Roman" w:hAnsi="Times New Roman" w:cs="Times New Roman"/>
          <w:sz w:val="24"/>
          <w:szCs w:val="24"/>
        </w:rPr>
        <w:t xml:space="preserve">Шаг 1 – создание основы рельефа. Здесь осуществляется выбор текстуры, максимальной высоты холмов, частоты основного шума Перлина, который определяет, насколько крупными относительно общей площади будут холмы, и детализация карты, от которой зависит количество используемых слоев рельефа – то есть его внешний вид и </w:t>
      </w:r>
      <w:r w:rsidR="00140CEA">
        <w:rPr>
          <w:rFonts w:ascii="Times New Roman" w:hAnsi="Times New Roman" w:cs="Times New Roman"/>
          <w:sz w:val="24"/>
          <w:szCs w:val="24"/>
        </w:rPr>
        <w:t>наличие подробностей</w:t>
      </w:r>
      <w:r>
        <w:rPr>
          <w:rFonts w:ascii="Times New Roman" w:hAnsi="Times New Roman" w:cs="Times New Roman"/>
          <w:sz w:val="24"/>
          <w:szCs w:val="24"/>
        </w:rPr>
        <w:t>.</w:t>
      </w:r>
    </w:p>
    <w:p w14:paraId="527440A4" w14:textId="77777777" w:rsidR="00AC3E23" w:rsidRDefault="00AC3E23" w:rsidP="00AC3E23">
      <w:pPr>
        <w:pStyle w:val="a6"/>
        <w:numPr>
          <w:ilvl w:val="0"/>
          <w:numId w:val="15"/>
        </w:numPr>
        <w:spacing w:after="120" w:line="25" w:lineRule="atLeast"/>
        <w:jc w:val="both"/>
        <w:rPr>
          <w:rFonts w:ascii="Times New Roman" w:hAnsi="Times New Roman" w:cs="Times New Roman"/>
          <w:sz w:val="24"/>
          <w:szCs w:val="24"/>
        </w:rPr>
      </w:pPr>
      <w:r>
        <w:rPr>
          <w:rFonts w:ascii="Times New Roman" w:hAnsi="Times New Roman" w:cs="Times New Roman"/>
          <w:sz w:val="24"/>
          <w:szCs w:val="24"/>
        </w:rPr>
        <w:t>Шаг 2–</w:t>
      </w:r>
      <w:r w:rsidR="005E2735">
        <w:rPr>
          <w:rFonts w:ascii="Times New Roman" w:hAnsi="Times New Roman" w:cs="Times New Roman"/>
          <w:sz w:val="24"/>
          <w:szCs w:val="24"/>
        </w:rPr>
        <w:t>4 содержит те же настройки для больших, средних и малых гор соответственно, а также еще один параметр – зернистость – который отвечает за то, насколько «гладкой» или «шероховатой» будет поверхность.</w:t>
      </w:r>
    </w:p>
    <w:p w14:paraId="50E0A4CD" w14:textId="77777777" w:rsidR="00366067" w:rsidRDefault="00366067" w:rsidP="00BB10CC">
      <w:pPr>
        <w:pStyle w:val="a6"/>
        <w:numPr>
          <w:ilvl w:val="0"/>
          <w:numId w:val="15"/>
        </w:numPr>
        <w:spacing w:after="120" w:line="25" w:lineRule="atLeast"/>
        <w:jc w:val="both"/>
        <w:rPr>
          <w:rFonts w:ascii="Times New Roman" w:hAnsi="Times New Roman" w:cs="Times New Roman"/>
          <w:sz w:val="24"/>
          <w:szCs w:val="24"/>
        </w:rPr>
      </w:pPr>
      <w:r>
        <w:rPr>
          <w:rFonts w:ascii="Times New Roman" w:hAnsi="Times New Roman" w:cs="Times New Roman"/>
          <w:sz w:val="24"/>
          <w:szCs w:val="24"/>
        </w:rPr>
        <w:t xml:space="preserve">Меню для использования модифицированного алгоритма </w:t>
      </w:r>
      <w:r>
        <w:rPr>
          <w:rFonts w:ascii="Times New Roman" w:hAnsi="Times New Roman" w:cs="Times New Roman"/>
          <w:sz w:val="24"/>
          <w:szCs w:val="24"/>
          <w:lang w:val="en-US"/>
        </w:rPr>
        <w:t>diamond</w:t>
      </w:r>
      <w:r w:rsidRPr="00366067">
        <w:rPr>
          <w:rFonts w:ascii="Times New Roman" w:hAnsi="Times New Roman" w:cs="Times New Roman"/>
          <w:sz w:val="24"/>
          <w:szCs w:val="24"/>
        </w:rPr>
        <w:t>-</w:t>
      </w:r>
      <w:r>
        <w:rPr>
          <w:rFonts w:ascii="Times New Roman" w:hAnsi="Times New Roman" w:cs="Times New Roman"/>
          <w:sz w:val="24"/>
          <w:szCs w:val="24"/>
          <w:lang w:val="en-US"/>
        </w:rPr>
        <w:t>square</w:t>
      </w:r>
      <w:r>
        <w:rPr>
          <w:rFonts w:ascii="Times New Roman" w:hAnsi="Times New Roman" w:cs="Times New Roman"/>
          <w:sz w:val="24"/>
          <w:szCs w:val="24"/>
        </w:rPr>
        <w:t xml:space="preserve"> с параметрами, отвечающими за координаты центра зоны генерации, ее размер, смещение точки, масштаб и флажок, отвечающий за</w:t>
      </w:r>
      <w:r w:rsidR="00BB10CC">
        <w:rPr>
          <w:rFonts w:ascii="Times New Roman" w:hAnsi="Times New Roman" w:cs="Times New Roman"/>
          <w:sz w:val="24"/>
          <w:szCs w:val="24"/>
        </w:rPr>
        <w:t xml:space="preserve"> возможность отключить генерацию равнин.</w:t>
      </w:r>
    </w:p>
    <w:p w14:paraId="551F226A" w14:textId="77777777" w:rsidR="00BB10CC" w:rsidRDefault="000E282D" w:rsidP="007178E1">
      <w:pPr>
        <w:spacing w:after="120" w:line="25" w:lineRule="atLeast"/>
        <w:jc w:val="center"/>
        <w:rPr>
          <w:rFonts w:ascii="Times New Roman" w:hAnsi="Times New Roman" w:cs="Times New Roman"/>
          <w:sz w:val="24"/>
          <w:szCs w:val="24"/>
        </w:rPr>
      </w:pPr>
      <w:r w:rsidRPr="000E282D">
        <w:rPr>
          <w:rFonts w:ascii="Times New Roman" w:hAnsi="Times New Roman" w:cs="Times New Roman"/>
          <w:noProof/>
          <w:sz w:val="24"/>
          <w:szCs w:val="24"/>
          <w:lang w:eastAsia="ru-RU"/>
        </w:rPr>
        <w:lastRenderedPageBreak/>
        <w:drawing>
          <wp:inline distT="0" distB="0" distL="0" distR="0" wp14:anchorId="55BBC4BB" wp14:editId="1F771247">
            <wp:extent cx="5275176" cy="2497392"/>
            <wp:effectExtent l="0" t="0" r="1905" b="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3596" cy="2501378"/>
                    </a:xfrm>
                    <a:prstGeom prst="rect">
                      <a:avLst/>
                    </a:prstGeom>
                    <a:noFill/>
                    <a:ln>
                      <a:noFill/>
                    </a:ln>
                    <a:extLst/>
                  </pic:spPr>
                </pic:pic>
              </a:graphicData>
            </a:graphic>
          </wp:inline>
        </w:drawing>
      </w:r>
    </w:p>
    <w:p w14:paraId="26782376" w14:textId="77777777" w:rsidR="000E282D" w:rsidRDefault="00541647" w:rsidP="00541647">
      <w:pPr>
        <w:spacing w:after="120" w:line="25" w:lineRule="atLeast"/>
        <w:jc w:val="center"/>
        <w:rPr>
          <w:rFonts w:ascii="Times New Roman" w:hAnsi="Times New Roman" w:cs="Times New Roman"/>
          <w:sz w:val="24"/>
          <w:szCs w:val="24"/>
        </w:rPr>
      </w:pPr>
      <w:r>
        <w:rPr>
          <w:rFonts w:ascii="Times New Roman" w:hAnsi="Times New Roman" w:cs="Times New Roman"/>
          <w:sz w:val="24"/>
          <w:szCs w:val="24"/>
        </w:rPr>
        <w:t>Рисунок Х – Пример интерфейса пользователя с рельефом и меню создания больших гор.</w:t>
      </w:r>
    </w:p>
    <w:p w14:paraId="69F52F5F" w14:textId="77777777" w:rsidR="00684AE0" w:rsidRDefault="00684AE0" w:rsidP="00541647">
      <w:pPr>
        <w:spacing w:after="120" w:line="25" w:lineRule="atLeast"/>
        <w:jc w:val="center"/>
        <w:rPr>
          <w:rFonts w:ascii="Times New Roman" w:hAnsi="Times New Roman" w:cs="Times New Roman"/>
          <w:sz w:val="24"/>
          <w:szCs w:val="24"/>
        </w:rPr>
      </w:pPr>
    </w:p>
    <w:p w14:paraId="7E27309E" w14:textId="77777777" w:rsidR="00684AE0" w:rsidRDefault="008B1746" w:rsidP="0039704E">
      <w:pPr>
        <w:spacing w:after="120" w:line="25" w:lineRule="atLeast"/>
        <w:jc w:val="both"/>
        <w:rPr>
          <w:rFonts w:ascii="Times New Roman" w:hAnsi="Times New Roman" w:cs="Times New Roman"/>
          <w:sz w:val="24"/>
          <w:szCs w:val="24"/>
        </w:rPr>
        <w:pPrChange w:id="47" w:author="eugeneai" w:date="2019-02-06T20:41:00Z">
          <w:pPr>
            <w:spacing w:after="120" w:line="25" w:lineRule="atLeast"/>
          </w:pPr>
        </w:pPrChange>
      </w:pPr>
      <w:r>
        <w:rPr>
          <w:rFonts w:ascii="Times New Roman" w:hAnsi="Times New Roman" w:cs="Times New Roman"/>
          <w:sz w:val="24"/>
          <w:szCs w:val="24"/>
        </w:rPr>
        <w:t xml:space="preserve">На полученном рельефе в режиме редактора сцены или </w:t>
      </w:r>
      <w:proofErr w:type="spellStart"/>
      <w:r>
        <w:rPr>
          <w:rFonts w:ascii="Times New Roman" w:hAnsi="Times New Roman" w:cs="Times New Roman"/>
          <w:sz w:val="24"/>
          <w:szCs w:val="24"/>
        </w:rPr>
        <w:t>программно</w:t>
      </w:r>
      <w:proofErr w:type="spellEnd"/>
      <w:r>
        <w:rPr>
          <w:rFonts w:ascii="Times New Roman" w:hAnsi="Times New Roman" w:cs="Times New Roman"/>
          <w:sz w:val="24"/>
          <w:szCs w:val="24"/>
        </w:rPr>
        <w:t xml:space="preserve"> </w:t>
      </w:r>
      <w:r w:rsidRPr="00E851FA">
        <w:rPr>
          <w:rFonts w:ascii="Times New Roman" w:hAnsi="Times New Roman" w:cs="Times New Roman"/>
          <w:b/>
          <w:sz w:val="24"/>
          <w:szCs w:val="24"/>
        </w:rPr>
        <w:t>разме</w:t>
      </w:r>
      <w:r w:rsidR="00E851FA">
        <w:rPr>
          <w:rFonts w:ascii="Times New Roman" w:hAnsi="Times New Roman" w:cs="Times New Roman"/>
          <w:b/>
          <w:sz w:val="24"/>
          <w:szCs w:val="24"/>
        </w:rPr>
        <w:t xml:space="preserve">щаются </w:t>
      </w:r>
      <w:r w:rsidRPr="00E851FA">
        <w:rPr>
          <w:rFonts w:ascii="Times New Roman" w:hAnsi="Times New Roman" w:cs="Times New Roman"/>
          <w:b/>
          <w:sz w:val="24"/>
          <w:szCs w:val="24"/>
        </w:rPr>
        <w:t>объекты</w:t>
      </w:r>
      <w:r w:rsidR="00E851FA">
        <w:rPr>
          <w:rFonts w:ascii="Times New Roman" w:hAnsi="Times New Roman" w:cs="Times New Roman"/>
          <w:sz w:val="24"/>
          <w:szCs w:val="24"/>
        </w:rPr>
        <w:t xml:space="preserve">, а так же </w:t>
      </w:r>
      <w:r w:rsidR="00E851FA" w:rsidRPr="005E723C">
        <w:rPr>
          <w:rFonts w:ascii="Times New Roman" w:hAnsi="Times New Roman" w:cs="Times New Roman"/>
          <w:sz w:val="24"/>
          <w:szCs w:val="24"/>
        </w:rPr>
        <w:t>применяются</w:t>
      </w:r>
      <w:r w:rsidR="00E851FA">
        <w:rPr>
          <w:rFonts w:ascii="Times New Roman" w:hAnsi="Times New Roman" w:cs="Times New Roman"/>
          <w:sz w:val="24"/>
          <w:szCs w:val="24"/>
        </w:rPr>
        <w:t xml:space="preserve"> </w:t>
      </w:r>
      <w:r w:rsidRPr="005E723C">
        <w:rPr>
          <w:rFonts w:ascii="Times New Roman" w:hAnsi="Times New Roman" w:cs="Times New Roman"/>
          <w:b/>
          <w:sz w:val="24"/>
          <w:szCs w:val="24"/>
        </w:rPr>
        <w:t xml:space="preserve">визуальные эффекты </w:t>
      </w:r>
      <w:r>
        <w:rPr>
          <w:rFonts w:ascii="Times New Roman" w:hAnsi="Times New Roman" w:cs="Times New Roman"/>
          <w:sz w:val="24"/>
          <w:szCs w:val="24"/>
        </w:rPr>
        <w:t>для достижения большей реалистичности изображения.</w:t>
      </w:r>
    </w:p>
    <w:p w14:paraId="408106D3" w14:textId="77777777" w:rsidR="003F5A61" w:rsidRDefault="003F5A61" w:rsidP="003F5A61">
      <w:pPr>
        <w:spacing w:after="120" w:line="25" w:lineRule="atLeast"/>
        <w:jc w:val="center"/>
        <w:rPr>
          <w:rFonts w:ascii="Times New Roman" w:hAnsi="Times New Roman" w:cs="Times New Roman"/>
          <w:sz w:val="24"/>
          <w:szCs w:val="24"/>
        </w:rPr>
      </w:pPr>
      <w:r w:rsidRPr="003F5A61">
        <w:rPr>
          <w:rFonts w:ascii="Times New Roman" w:hAnsi="Times New Roman" w:cs="Times New Roman"/>
          <w:noProof/>
          <w:sz w:val="24"/>
          <w:szCs w:val="24"/>
          <w:lang w:eastAsia="ru-RU"/>
        </w:rPr>
        <w:drawing>
          <wp:inline distT="0" distB="0" distL="0" distR="0" wp14:anchorId="3604E730" wp14:editId="7525FB85">
            <wp:extent cx="5840013" cy="3148148"/>
            <wp:effectExtent l="0" t="0" r="889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3">
                      <a:extLst>
                        <a:ext uri="{28A0092B-C50C-407E-A947-70E740481C1C}">
                          <a14:useLocalDpi xmlns:a14="http://schemas.microsoft.com/office/drawing/2010/main" val="0"/>
                        </a:ext>
                      </a:extLst>
                    </a:blip>
                    <a:srcRect l="15192" t="14522" r="21144" b="24448"/>
                    <a:stretch>
                      <a:fillRect/>
                    </a:stretch>
                  </pic:blipFill>
                  <pic:spPr bwMode="auto">
                    <a:xfrm>
                      <a:off x="0" y="0"/>
                      <a:ext cx="5843867" cy="3150225"/>
                    </a:xfrm>
                    <a:prstGeom prst="rect">
                      <a:avLst/>
                    </a:prstGeom>
                    <a:noFill/>
                    <a:ln>
                      <a:noFill/>
                    </a:ln>
                    <a:extLst/>
                  </pic:spPr>
                </pic:pic>
              </a:graphicData>
            </a:graphic>
          </wp:inline>
        </w:drawing>
      </w:r>
    </w:p>
    <w:p w14:paraId="30EF9602" w14:textId="77777777" w:rsidR="00DE5F92" w:rsidRDefault="00DE5F92" w:rsidP="003F5A61">
      <w:pPr>
        <w:spacing w:after="120" w:line="25" w:lineRule="atLeast"/>
        <w:jc w:val="center"/>
        <w:rPr>
          <w:rFonts w:ascii="Times New Roman" w:hAnsi="Times New Roman" w:cs="Times New Roman"/>
          <w:sz w:val="24"/>
          <w:szCs w:val="24"/>
        </w:rPr>
      </w:pPr>
      <w:r w:rsidRPr="00DE5F92">
        <w:rPr>
          <w:rFonts w:ascii="Times New Roman" w:hAnsi="Times New Roman" w:cs="Times New Roman"/>
          <w:noProof/>
          <w:sz w:val="24"/>
          <w:szCs w:val="24"/>
          <w:lang w:eastAsia="ru-RU"/>
        </w:rPr>
        <w:lastRenderedPageBreak/>
        <w:drawing>
          <wp:inline distT="0" distB="0" distL="0" distR="0" wp14:anchorId="4D2F0A69" wp14:editId="20AF49F8">
            <wp:extent cx="5940425" cy="3148321"/>
            <wp:effectExtent l="0" t="0" r="317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24">
                      <a:extLst>
                        <a:ext uri="{28A0092B-C50C-407E-A947-70E740481C1C}">
                          <a14:useLocalDpi xmlns:a14="http://schemas.microsoft.com/office/drawing/2010/main" val="0"/>
                        </a:ext>
                      </a:extLst>
                    </a:blip>
                    <a:srcRect l="14920" t="14474" r="20844" b="25000"/>
                    <a:stretch>
                      <a:fillRect/>
                    </a:stretch>
                  </pic:blipFill>
                  <pic:spPr bwMode="auto">
                    <a:xfrm>
                      <a:off x="0" y="0"/>
                      <a:ext cx="5940425" cy="3148321"/>
                    </a:xfrm>
                    <a:prstGeom prst="rect">
                      <a:avLst/>
                    </a:prstGeom>
                    <a:noFill/>
                    <a:ln>
                      <a:noFill/>
                    </a:ln>
                    <a:extLst/>
                  </pic:spPr>
                </pic:pic>
              </a:graphicData>
            </a:graphic>
          </wp:inline>
        </w:drawing>
      </w:r>
    </w:p>
    <w:p w14:paraId="725A9DE5" w14:textId="77777777" w:rsidR="00E851FA" w:rsidRPr="003F5A61" w:rsidRDefault="003F5A61" w:rsidP="003F5A61">
      <w:pPr>
        <w:spacing w:after="120" w:line="25" w:lineRule="atLeast"/>
        <w:jc w:val="center"/>
        <w:rPr>
          <w:rFonts w:ascii="Times New Roman" w:hAnsi="Times New Roman" w:cs="Times New Roman"/>
          <w:sz w:val="24"/>
          <w:szCs w:val="24"/>
        </w:rPr>
      </w:pPr>
      <w:r>
        <w:rPr>
          <w:rFonts w:ascii="Times New Roman" w:hAnsi="Times New Roman" w:cs="Times New Roman"/>
          <w:sz w:val="24"/>
          <w:szCs w:val="24"/>
        </w:rPr>
        <w:t xml:space="preserve">Рисунок Х – Иллюстрация размещения объектов и применения эффекта тумана в </w:t>
      </w:r>
      <w:r>
        <w:rPr>
          <w:rFonts w:ascii="Times New Roman" w:hAnsi="Times New Roman" w:cs="Times New Roman"/>
          <w:sz w:val="24"/>
          <w:szCs w:val="24"/>
          <w:lang w:val="en-US"/>
        </w:rPr>
        <w:t>Unity</w:t>
      </w:r>
      <w:r w:rsidRPr="003F5A61">
        <w:rPr>
          <w:rFonts w:ascii="Times New Roman" w:hAnsi="Times New Roman" w:cs="Times New Roman"/>
          <w:sz w:val="24"/>
          <w:szCs w:val="24"/>
        </w:rPr>
        <w:t>.</w:t>
      </w:r>
    </w:p>
    <w:p w14:paraId="19684BDC" w14:textId="77777777" w:rsidR="0036762B" w:rsidRDefault="0036762B" w:rsidP="00406689">
      <w:pPr>
        <w:spacing w:after="120" w:line="25" w:lineRule="atLeast"/>
        <w:ind w:firstLine="567"/>
        <w:jc w:val="both"/>
        <w:rPr>
          <w:ins w:id="48" w:author="eugeneai" w:date="2019-02-06T20:42:00Z"/>
          <w:rFonts w:ascii="Times New Roman" w:hAnsi="Times New Roman" w:cs="Times New Roman"/>
          <w:sz w:val="24"/>
          <w:szCs w:val="24"/>
        </w:rPr>
      </w:pPr>
    </w:p>
    <w:p w14:paraId="5B6648E8" w14:textId="57033CC2" w:rsidR="0039704E" w:rsidRDefault="0039704E" w:rsidP="00406689">
      <w:pPr>
        <w:spacing w:after="120" w:line="25" w:lineRule="atLeast"/>
        <w:ind w:firstLine="567"/>
        <w:jc w:val="both"/>
        <w:rPr>
          <w:rFonts w:ascii="Times New Roman" w:hAnsi="Times New Roman" w:cs="Times New Roman"/>
          <w:sz w:val="24"/>
          <w:szCs w:val="24"/>
        </w:rPr>
      </w:pPr>
      <w:ins w:id="49" w:author="eugeneai" w:date="2019-02-06T20:42:00Z">
        <w:r w:rsidRPr="0039704E">
          <w:rPr>
            <w:rFonts w:ascii="Times New Roman" w:hAnsi="Times New Roman" w:cs="Times New Roman"/>
            <w:sz w:val="24"/>
            <w:szCs w:val="24"/>
            <w:highlight w:val="yellow"/>
            <w:rPrChange w:id="50" w:author="eugeneai" w:date="2019-02-06T20:44:00Z">
              <w:rPr>
                <w:rFonts w:ascii="Times New Roman" w:hAnsi="Times New Roman" w:cs="Times New Roman"/>
                <w:sz w:val="24"/>
                <w:szCs w:val="24"/>
              </w:rPr>
            </w:rPrChange>
          </w:rPr>
          <w:t xml:space="preserve">Нужно добавить обсуждение результатов – привести какие-то сравнения (времени генерации, оценки </w:t>
        </w:r>
      </w:ins>
      <w:ins w:id="51" w:author="eugeneai" w:date="2019-02-06T20:43:00Z">
        <w:r w:rsidRPr="0039704E">
          <w:rPr>
            <w:rFonts w:ascii="Times New Roman" w:hAnsi="Times New Roman" w:cs="Times New Roman"/>
            <w:sz w:val="24"/>
            <w:szCs w:val="24"/>
            <w:highlight w:val="yellow"/>
            <w:rPrChange w:id="52" w:author="eugeneai" w:date="2019-02-06T20:44:00Z">
              <w:rPr>
                <w:rFonts w:ascii="Times New Roman" w:hAnsi="Times New Roman" w:cs="Times New Roman"/>
                <w:sz w:val="24"/>
                <w:szCs w:val="24"/>
              </w:rPr>
            </w:rPrChange>
          </w:rPr>
          <w:t xml:space="preserve">«реалистичности», на сколько подходит к решению основных </w:t>
        </w:r>
        <w:proofErr w:type="gramStart"/>
        <w:r w:rsidRPr="0039704E">
          <w:rPr>
            <w:rFonts w:ascii="Times New Roman" w:hAnsi="Times New Roman" w:cs="Times New Roman"/>
            <w:sz w:val="24"/>
            <w:szCs w:val="24"/>
            <w:highlight w:val="yellow"/>
            <w:rPrChange w:id="53" w:author="eugeneai" w:date="2019-02-06T20:44:00Z">
              <w:rPr>
                <w:rFonts w:ascii="Times New Roman" w:hAnsi="Times New Roman" w:cs="Times New Roman"/>
                <w:sz w:val="24"/>
                <w:szCs w:val="24"/>
              </w:rPr>
            </w:rPrChange>
          </w:rPr>
          <w:t>задач)…</w:t>
        </w:r>
        <w:proofErr w:type="gramEnd"/>
        <w:r w:rsidRPr="0039704E">
          <w:rPr>
            <w:rFonts w:ascii="Times New Roman" w:hAnsi="Times New Roman" w:cs="Times New Roman"/>
            <w:sz w:val="24"/>
            <w:szCs w:val="24"/>
            <w:highlight w:val="yellow"/>
            <w:rPrChange w:id="54" w:author="eugeneai" w:date="2019-02-06T20:44:00Z">
              <w:rPr>
                <w:rFonts w:ascii="Times New Roman" w:hAnsi="Times New Roman" w:cs="Times New Roman"/>
                <w:sz w:val="24"/>
                <w:szCs w:val="24"/>
              </w:rPr>
            </w:rPrChange>
          </w:rPr>
          <w:t>. Можно приводить результаты опросов пользователей, их замечания.</w:t>
        </w:r>
      </w:ins>
    </w:p>
    <w:p w14:paraId="5132FF87" w14:textId="77777777" w:rsidR="00A711DA" w:rsidRDefault="00A711DA" w:rsidP="00406689">
      <w:pPr>
        <w:spacing w:after="120" w:line="25" w:lineRule="atLeast"/>
        <w:ind w:firstLine="567"/>
        <w:jc w:val="both"/>
        <w:rPr>
          <w:rFonts w:ascii="Times New Roman" w:hAnsi="Times New Roman" w:cs="Times New Roman"/>
          <w:sz w:val="24"/>
          <w:szCs w:val="24"/>
        </w:rPr>
      </w:pPr>
    </w:p>
    <w:p w14:paraId="2C81B842" w14:textId="77777777" w:rsidR="0036762B" w:rsidRPr="00BF3D3E" w:rsidRDefault="0036762B" w:rsidP="00C0327A">
      <w:pPr>
        <w:pStyle w:val="2"/>
        <w:spacing w:before="0" w:after="120" w:line="25" w:lineRule="atLeast"/>
        <w:ind w:firstLine="709"/>
        <w:jc w:val="center"/>
        <w:rPr>
          <w:rFonts w:ascii="Times New Roman" w:hAnsi="Times New Roman" w:cs="Times New Roman"/>
          <w:caps/>
          <w:color w:val="auto"/>
          <w:sz w:val="24"/>
          <w:szCs w:val="24"/>
        </w:rPr>
      </w:pPr>
      <w:bookmarkStart w:id="55" w:name="_Toc534840620"/>
      <w:r>
        <w:rPr>
          <w:rFonts w:ascii="Times New Roman" w:hAnsi="Times New Roman" w:cs="Times New Roman"/>
          <w:caps/>
          <w:color w:val="auto"/>
          <w:sz w:val="24"/>
          <w:szCs w:val="24"/>
        </w:rPr>
        <w:t>Заключение</w:t>
      </w:r>
      <w:bookmarkEnd w:id="55"/>
    </w:p>
    <w:p w14:paraId="07868A21" w14:textId="323ECE1F" w:rsidR="008C762A" w:rsidRDefault="00BB5B80" w:rsidP="00CB24E6">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 xml:space="preserve">Моделирование </w:t>
      </w:r>
      <w:r w:rsidR="008C762A">
        <w:rPr>
          <w:rFonts w:ascii="Times New Roman" w:hAnsi="Times New Roman" w:cs="Times New Roman"/>
          <w:sz w:val="24"/>
          <w:szCs w:val="24"/>
        </w:rPr>
        <w:t xml:space="preserve">подводного </w:t>
      </w:r>
      <w:r>
        <w:rPr>
          <w:rFonts w:ascii="Times New Roman" w:hAnsi="Times New Roman" w:cs="Times New Roman"/>
          <w:sz w:val="24"/>
          <w:szCs w:val="24"/>
        </w:rPr>
        <w:t xml:space="preserve">рельефа с </w:t>
      </w:r>
      <w:r w:rsidR="008C762A">
        <w:rPr>
          <w:rFonts w:ascii="Times New Roman" w:hAnsi="Times New Roman" w:cs="Times New Roman"/>
          <w:sz w:val="24"/>
          <w:szCs w:val="24"/>
        </w:rPr>
        <w:t>предложенной организаци</w:t>
      </w:r>
      <w:r w:rsidR="00307E7B">
        <w:rPr>
          <w:rFonts w:ascii="Times New Roman" w:hAnsi="Times New Roman" w:cs="Times New Roman"/>
          <w:sz w:val="24"/>
          <w:szCs w:val="24"/>
        </w:rPr>
        <w:t xml:space="preserve">ей </w:t>
      </w:r>
      <w:r w:rsidR="008C762A">
        <w:rPr>
          <w:rFonts w:ascii="Times New Roman" w:hAnsi="Times New Roman" w:cs="Times New Roman"/>
          <w:sz w:val="24"/>
          <w:szCs w:val="24"/>
        </w:rPr>
        <w:t>взаимодействия объектов, обработчиков и контроллеров позволяет использовать различные алгоритмы генерации для достижения разнообразного рельефа дна. Разработанные методики применения и комбинации различных слоев, заполненных шумом Перлина, повышают реалистичность конечного ландшафта. Реализованный модуль генерации рельефа используется в качестве составной части подсистемы генерации подводной среды разрабатываемого имитационного моделирующего комплекса.</w:t>
      </w:r>
      <w:ins w:id="56" w:author="eugeneai" w:date="2019-02-06T20:44:00Z">
        <w:r w:rsidR="0039704E">
          <w:rPr>
            <w:rFonts w:ascii="Times New Roman" w:hAnsi="Times New Roman" w:cs="Times New Roman"/>
            <w:sz w:val="24"/>
            <w:szCs w:val="24"/>
          </w:rPr>
          <w:t xml:space="preserve"> </w:t>
        </w:r>
        <w:bookmarkStart w:id="57" w:name="_GoBack"/>
        <w:bookmarkEnd w:id="57"/>
        <w:r w:rsidR="0039704E" w:rsidRPr="0039704E">
          <w:rPr>
            <w:rFonts w:ascii="Times New Roman" w:hAnsi="Times New Roman" w:cs="Times New Roman"/>
            <w:sz w:val="24"/>
            <w:szCs w:val="24"/>
            <w:highlight w:val="yellow"/>
            <w:rPrChange w:id="58" w:author="eugeneai" w:date="2019-02-06T20:44:00Z">
              <w:rPr>
                <w:rFonts w:ascii="Times New Roman" w:hAnsi="Times New Roman" w:cs="Times New Roman"/>
                <w:sz w:val="24"/>
                <w:szCs w:val="24"/>
              </w:rPr>
            </w:rPrChange>
          </w:rPr>
          <w:t>Есть нерешенные проблемы?</w:t>
        </w:r>
      </w:ins>
    </w:p>
    <w:p w14:paraId="4F6DD8C6" w14:textId="77777777" w:rsidR="006647E4" w:rsidRDefault="008C762A" w:rsidP="006647E4">
      <w:pPr>
        <w:spacing w:after="120" w:line="25" w:lineRule="atLeast"/>
        <w:ind w:firstLine="567"/>
        <w:jc w:val="both"/>
        <w:rPr>
          <w:rFonts w:ascii="Times New Roman" w:hAnsi="Times New Roman" w:cs="Times New Roman"/>
          <w:sz w:val="24"/>
          <w:szCs w:val="24"/>
        </w:rPr>
      </w:pPr>
      <w:r>
        <w:rPr>
          <w:rFonts w:ascii="Times New Roman" w:hAnsi="Times New Roman" w:cs="Times New Roman"/>
          <w:sz w:val="24"/>
          <w:szCs w:val="24"/>
        </w:rPr>
        <w:t>Дальнейша</w:t>
      </w:r>
      <w:r w:rsidR="00307E7B">
        <w:rPr>
          <w:rFonts w:ascii="Times New Roman" w:hAnsi="Times New Roman" w:cs="Times New Roman"/>
          <w:sz w:val="24"/>
          <w:szCs w:val="24"/>
        </w:rPr>
        <w:t>я работа над генерацией рельефа</w:t>
      </w:r>
      <w:r w:rsidR="006647E4">
        <w:rPr>
          <w:rFonts w:ascii="Times New Roman" w:hAnsi="Times New Roman" w:cs="Times New Roman"/>
          <w:sz w:val="24"/>
          <w:szCs w:val="24"/>
        </w:rPr>
        <w:t xml:space="preserve"> включает в себя использование алгоритма </w:t>
      </w:r>
      <w:r w:rsidR="006647E4">
        <w:rPr>
          <w:rFonts w:ascii="Times New Roman" w:hAnsi="Times New Roman" w:cs="Times New Roman"/>
          <w:sz w:val="24"/>
          <w:szCs w:val="24"/>
          <w:lang w:val="en-US"/>
        </w:rPr>
        <w:t>diamond</w:t>
      </w:r>
      <w:r w:rsidR="006647E4" w:rsidRPr="006647E4">
        <w:rPr>
          <w:rFonts w:ascii="Times New Roman" w:hAnsi="Times New Roman" w:cs="Times New Roman"/>
          <w:sz w:val="24"/>
          <w:szCs w:val="24"/>
        </w:rPr>
        <w:t>-</w:t>
      </w:r>
      <w:r w:rsidR="006647E4">
        <w:rPr>
          <w:rFonts w:ascii="Times New Roman" w:hAnsi="Times New Roman" w:cs="Times New Roman"/>
          <w:sz w:val="24"/>
          <w:szCs w:val="24"/>
          <w:lang w:val="en-US"/>
        </w:rPr>
        <w:t>square</w:t>
      </w:r>
      <w:r w:rsidR="006647E4" w:rsidRPr="006647E4">
        <w:rPr>
          <w:rFonts w:ascii="Times New Roman" w:hAnsi="Times New Roman" w:cs="Times New Roman"/>
          <w:sz w:val="24"/>
          <w:szCs w:val="24"/>
        </w:rPr>
        <w:t xml:space="preserve"> </w:t>
      </w:r>
      <w:r w:rsidR="006647E4">
        <w:rPr>
          <w:rFonts w:ascii="Times New Roman" w:hAnsi="Times New Roman" w:cs="Times New Roman"/>
          <w:sz w:val="24"/>
          <w:szCs w:val="24"/>
        </w:rPr>
        <w:t xml:space="preserve">в предложенной архитектуре в качестве генератора слоев, разработка соответствующих данному алгоритму методов комбинации слоев, использование </w:t>
      </w:r>
      <w:r w:rsidR="008F4C8C">
        <w:rPr>
          <w:rFonts w:ascii="Times New Roman" w:hAnsi="Times New Roman" w:cs="Times New Roman"/>
          <w:sz w:val="24"/>
          <w:szCs w:val="24"/>
        </w:rPr>
        <w:t xml:space="preserve">некоторых </w:t>
      </w:r>
      <w:r w:rsidR="006647E4">
        <w:rPr>
          <w:rFonts w:ascii="Times New Roman" w:hAnsi="Times New Roman" w:cs="Times New Roman"/>
          <w:sz w:val="24"/>
          <w:szCs w:val="24"/>
        </w:rPr>
        <w:t xml:space="preserve">значений шума Перлина </w:t>
      </w:r>
      <w:r w:rsidR="008F4C8C">
        <w:rPr>
          <w:rFonts w:ascii="Times New Roman" w:hAnsi="Times New Roman" w:cs="Times New Roman"/>
          <w:sz w:val="24"/>
          <w:szCs w:val="24"/>
        </w:rPr>
        <w:t xml:space="preserve">на сетке </w:t>
      </w:r>
      <w:r w:rsidR="006647E4">
        <w:rPr>
          <w:rFonts w:ascii="Times New Roman" w:hAnsi="Times New Roman" w:cs="Times New Roman"/>
          <w:sz w:val="24"/>
          <w:szCs w:val="24"/>
        </w:rPr>
        <w:t>для генерации фрактального ландшафта, обеспечение возможности более гибкой и настраиваемой генерации рельефа по зонам. Также в дальнейшую работу входит развитие ИМК: разработка модуля генерации тече</w:t>
      </w:r>
      <w:r w:rsidR="003D76D5">
        <w:rPr>
          <w:rFonts w:ascii="Times New Roman" w:hAnsi="Times New Roman" w:cs="Times New Roman"/>
          <w:sz w:val="24"/>
          <w:szCs w:val="24"/>
        </w:rPr>
        <w:t>ния,</w:t>
      </w:r>
      <w:r w:rsidR="006647E4">
        <w:rPr>
          <w:rFonts w:ascii="Times New Roman" w:hAnsi="Times New Roman" w:cs="Times New Roman"/>
          <w:sz w:val="24"/>
          <w:szCs w:val="24"/>
        </w:rPr>
        <w:t xml:space="preserve"> внедрение </w:t>
      </w:r>
      <w:r w:rsidR="003D76D5">
        <w:rPr>
          <w:rFonts w:ascii="Times New Roman" w:hAnsi="Times New Roman" w:cs="Times New Roman"/>
          <w:sz w:val="24"/>
          <w:szCs w:val="24"/>
        </w:rPr>
        <w:t xml:space="preserve">и тестирование </w:t>
      </w:r>
      <w:r w:rsidR="006647E4">
        <w:rPr>
          <w:rFonts w:ascii="Times New Roman" w:hAnsi="Times New Roman" w:cs="Times New Roman"/>
          <w:sz w:val="24"/>
          <w:szCs w:val="24"/>
        </w:rPr>
        <w:t>одиночных и групповых алгоритмов интеллектуального управления АНПА.</w:t>
      </w:r>
    </w:p>
    <w:p w14:paraId="4421F407" w14:textId="77777777" w:rsidR="006647E4" w:rsidRPr="006647E4" w:rsidRDefault="006647E4" w:rsidP="006647E4">
      <w:pPr>
        <w:spacing w:after="120" w:line="25" w:lineRule="atLeast"/>
        <w:ind w:firstLine="567"/>
        <w:jc w:val="both"/>
        <w:rPr>
          <w:rFonts w:ascii="Times New Roman" w:hAnsi="Times New Roman" w:cs="Times New Roman"/>
          <w:sz w:val="24"/>
          <w:szCs w:val="24"/>
        </w:rPr>
      </w:pPr>
    </w:p>
    <w:p w14:paraId="659B910C" w14:textId="77777777" w:rsidR="0036762B" w:rsidRDefault="0036762B" w:rsidP="00A025C7">
      <w:pPr>
        <w:pStyle w:val="2"/>
        <w:spacing w:before="0" w:after="120" w:line="25" w:lineRule="atLeast"/>
        <w:jc w:val="center"/>
        <w:rPr>
          <w:rFonts w:ascii="Times New Roman" w:hAnsi="Times New Roman" w:cs="Times New Roman"/>
          <w:caps/>
          <w:color w:val="auto"/>
          <w:sz w:val="24"/>
          <w:szCs w:val="24"/>
        </w:rPr>
      </w:pPr>
      <w:bookmarkStart w:id="59" w:name="_Toc534840621"/>
      <w:r>
        <w:rPr>
          <w:rFonts w:ascii="Times New Roman" w:hAnsi="Times New Roman" w:cs="Times New Roman"/>
          <w:caps/>
          <w:color w:val="auto"/>
          <w:sz w:val="24"/>
          <w:szCs w:val="24"/>
        </w:rPr>
        <w:t>Список используемой литературы</w:t>
      </w:r>
      <w:bookmarkEnd w:id="59"/>
    </w:p>
    <w:p w14:paraId="1C1877C4" w14:textId="77777777" w:rsidR="0036762B" w:rsidRDefault="0036762B" w:rsidP="00274A6C">
      <w:pPr>
        <w:spacing w:after="120" w:line="25" w:lineRule="atLeast"/>
        <w:ind w:firstLine="567"/>
        <w:jc w:val="both"/>
        <w:rPr>
          <w:rFonts w:ascii="Times New Roman" w:hAnsi="Times New Roman" w:cs="Times New Roman"/>
          <w:sz w:val="24"/>
          <w:szCs w:val="24"/>
        </w:rPr>
      </w:pPr>
    </w:p>
    <w:p w14:paraId="71B75E16" w14:textId="77777777" w:rsidR="0036762B" w:rsidRPr="0036762B" w:rsidRDefault="0036762B" w:rsidP="00D72A1C">
      <w:pPr>
        <w:spacing w:after="120" w:line="25" w:lineRule="atLeast"/>
        <w:jc w:val="both"/>
        <w:rPr>
          <w:rFonts w:ascii="Times New Roman" w:hAnsi="Times New Roman" w:cs="Times New Roman"/>
          <w:sz w:val="24"/>
          <w:szCs w:val="24"/>
        </w:rPr>
      </w:pPr>
    </w:p>
    <w:sectPr w:rsidR="0036762B" w:rsidRPr="0036762B">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ugeneai" w:date="2019-02-06T20:24:00Z" w:initials="e">
    <w:p w14:paraId="6EC3D37D" w14:textId="77777777" w:rsidR="00FC3779" w:rsidRDefault="00FC3779">
      <w:pPr>
        <w:pStyle w:val="aa"/>
      </w:pPr>
      <w:r>
        <w:rPr>
          <w:rStyle w:val="a9"/>
        </w:rPr>
        <w:annotationRef/>
      </w:r>
      <w:r>
        <w:t>Там у тебя дальше есть. Тут надо о предметной области в общем сказать в 1 абзаце.</w:t>
      </w:r>
    </w:p>
  </w:comment>
  <w:comment w:id="2" w:author="eugeneai" w:date="2019-02-06T20:17:00Z" w:initials="e">
    <w:p w14:paraId="69956442" w14:textId="77777777" w:rsidR="00FC3779" w:rsidRDefault="00FC3779">
      <w:pPr>
        <w:pStyle w:val="aa"/>
      </w:pPr>
      <w:r>
        <w:rPr>
          <w:rStyle w:val="a9"/>
        </w:rPr>
        <w:annotationRef/>
      </w:r>
      <w:r>
        <w:t xml:space="preserve">По какому критерию/критериям? «приближенному </w:t>
      </w:r>
      <w:proofErr w:type="gramStart"/>
      <w:r>
        <w:t>… »</w:t>
      </w:r>
      <w:proofErr w:type="gramEnd"/>
      <w:r>
        <w:t xml:space="preserve"> 1-2 слова. Потом видно, что ты требования описала.</w:t>
      </w:r>
    </w:p>
  </w:comment>
  <w:comment w:id="8" w:author="eugeneai" w:date="2019-02-06T20:19:00Z" w:initials="e">
    <w:p w14:paraId="23342FF0" w14:textId="77777777" w:rsidR="00FC3779" w:rsidRDefault="00FC3779">
      <w:pPr>
        <w:pStyle w:val="aa"/>
      </w:pPr>
      <w:r>
        <w:rPr>
          <w:rStyle w:val="a9"/>
        </w:rPr>
        <w:annotationRef/>
      </w:r>
      <w:r>
        <w:t>Это не нужно, если статья не в журнал и не 30 стр.</w:t>
      </w:r>
    </w:p>
  </w:comment>
  <w:comment w:id="14" w:author="eugeneai" w:date="2019-02-06T20:21:00Z" w:initials="e">
    <w:p w14:paraId="241FDC9C" w14:textId="77777777" w:rsidR="00FC3779" w:rsidRDefault="00FC3779">
      <w:pPr>
        <w:pStyle w:val="aa"/>
      </w:pPr>
      <w:r>
        <w:rPr>
          <w:rStyle w:val="a9"/>
        </w:rPr>
        <w:annotationRef/>
      </w:r>
      <w:r>
        <w:t>Можно выкинуть.</w:t>
      </w:r>
    </w:p>
  </w:comment>
  <w:comment w:id="38" w:author="eugeneai" w:date="2019-02-06T20:31:00Z" w:initials="e">
    <w:p w14:paraId="406C83BE" w14:textId="277157CB" w:rsidR="002A5965" w:rsidRDefault="002A5965">
      <w:pPr>
        <w:pStyle w:val="aa"/>
      </w:pPr>
      <w:r>
        <w:rPr>
          <w:rStyle w:val="a9"/>
        </w:rPr>
        <w:annotationRef/>
      </w:r>
      <w:r>
        <w:t>Уточни глагол.</w:t>
      </w:r>
    </w:p>
  </w:comment>
  <w:comment w:id="42" w:author="eugeneai" w:date="2019-02-06T20:34:00Z" w:initials="e">
    <w:p w14:paraId="34B4BE62" w14:textId="22940857" w:rsidR="002A5965" w:rsidRDefault="002A5965">
      <w:pPr>
        <w:pStyle w:val="aa"/>
      </w:pPr>
      <w:r>
        <w:rPr>
          <w:rStyle w:val="a9"/>
        </w:rPr>
        <w:annotationRef/>
      </w:r>
      <w:r>
        <w:t>Здесь не видно ничего. Надо как-то обобщить до Пакетов/классов. Добавить заголовок и</w:t>
      </w:r>
      <w:r w:rsidR="0039704E">
        <w:t xml:space="preserve"> </w:t>
      </w:r>
      <w:r>
        <w:t>текст</w:t>
      </w:r>
      <w:r w:rsidR="0039704E">
        <w:t>, откуда на него ссылка есть. А то картинка сама по себе висит.</w:t>
      </w:r>
    </w:p>
  </w:comment>
  <w:comment w:id="44" w:author="eugeneai" w:date="2019-02-06T20:37:00Z" w:initials="e">
    <w:p w14:paraId="2410AA1A" w14:textId="60DF6209" w:rsidR="0039704E" w:rsidRDefault="0039704E">
      <w:pPr>
        <w:pStyle w:val="aa"/>
      </w:pPr>
      <w:r>
        <w:rPr>
          <w:rStyle w:val="a9"/>
        </w:rPr>
        <w:annotationRef/>
      </w:r>
      <w:r>
        <w:t>Тоже можно убрать, если не будет хватать места.</w:t>
      </w:r>
    </w:p>
  </w:comment>
  <w:comment w:id="45" w:author="eugeneai" w:date="2019-02-06T20:39:00Z" w:initials="e">
    <w:p w14:paraId="258EE591" w14:textId="6DF14162" w:rsidR="0039704E" w:rsidRDefault="0039704E">
      <w:pPr>
        <w:pStyle w:val="aa"/>
      </w:pPr>
      <w:r>
        <w:rPr>
          <w:rStyle w:val="a9"/>
        </w:rPr>
        <w:annotationRef/>
      </w:r>
      <w:r>
        <w:t>Ссылку повторить.</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C3D37D" w15:done="0"/>
  <w15:commentEx w15:paraId="69956442" w15:done="0"/>
  <w15:commentEx w15:paraId="23342FF0" w15:done="0"/>
  <w15:commentEx w15:paraId="241FDC9C" w15:done="0"/>
  <w15:commentEx w15:paraId="406C83BE" w15:done="0"/>
  <w15:commentEx w15:paraId="34B4BE62" w15:done="0"/>
  <w15:commentEx w15:paraId="2410AA1A" w15:done="0"/>
  <w15:commentEx w15:paraId="258EE59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82511"/>
    <w:multiLevelType w:val="multilevel"/>
    <w:tmpl w:val="5142E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033783D"/>
    <w:multiLevelType w:val="multilevel"/>
    <w:tmpl w:val="307669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AD1557A"/>
    <w:multiLevelType w:val="hybridMultilevel"/>
    <w:tmpl w:val="D2CA1BF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nsid w:val="2D137A4D"/>
    <w:multiLevelType w:val="multilevel"/>
    <w:tmpl w:val="55B476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E2A2FE0"/>
    <w:multiLevelType w:val="multilevel"/>
    <w:tmpl w:val="E376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13550AD"/>
    <w:multiLevelType w:val="multilevel"/>
    <w:tmpl w:val="6E32D2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1DD047F"/>
    <w:multiLevelType w:val="hybridMultilevel"/>
    <w:tmpl w:val="D6D2B4AA"/>
    <w:lvl w:ilvl="0" w:tplc="5AFE2A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42FA38F1"/>
    <w:multiLevelType w:val="hybridMultilevel"/>
    <w:tmpl w:val="675A4B1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441D5F23"/>
    <w:multiLevelType w:val="multilevel"/>
    <w:tmpl w:val="2FECD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5115925"/>
    <w:multiLevelType w:val="multilevel"/>
    <w:tmpl w:val="3710BA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8116FAD"/>
    <w:multiLevelType w:val="hybridMultilevel"/>
    <w:tmpl w:val="7162211C"/>
    <w:lvl w:ilvl="0" w:tplc="CA42F966">
      <w:start w:val="1"/>
      <w:numFmt w:val="decimal"/>
      <w:lvlText w:val="%1."/>
      <w:lvlJc w:val="left"/>
      <w:pPr>
        <w:ind w:left="1062" w:hanging="360"/>
      </w:pPr>
      <w:rPr>
        <w:rFonts w:hint="default"/>
      </w:rPr>
    </w:lvl>
    <w:lvl w:ilvl="1" w:tplc="04190019" w:tentative="1">
      <w:start w:val="1"/>
      <w:numFmt w:val="lowerLetter"/>
      <w:lvlText w:val="%2."/>
      <w:lvlJc w:val="left"/>
      <w:pPr>
        <w:ind w:left="1782" w:hanging="360"/>
      </w:pPr>
    </w:lvl>
    <w:lvl w:ilvl="2" w:tplc="0419001B" w:tentative="1">
      <w:start w:val="1"/>
      <w:numFmt w:val="lowerRoman"/>
      <w:lvlText w:val="%3."/>
      <w:lvlJc w:val="right"/>
      <w:pPr>
        <w:ind w:left="2502" w:hanging="180"/>
      </w:pPr>
    </w:lvl>
    <w:lvl w:ilvl="3" w:tplc="0419000F" w:tentative="1">
      <w:start w:val="1"/>
      <w:numFmt w:val="decimal"/>
      <w:lvlText w:val="%4."/>
      <w:lvlJc w:val="left"/>
      <w:pPr>
        <w:ind w:left="3222" w:hanging="360"/>
      </w:pPr>
    </w:lvl>
    <w:lvl w:ilvl="4" w:tplc="04190019" w:tentative="1">
      <w:start w:val="1"/>
      <w:numFmt w:val="lowerLetter"/>
      <w:lvlText w:val="%5."/>
      <w:lvlJc w:val="left"/>
      <w:pPr>
        <w:ind w:left="3942" w:hanging="360"/>
      </w:pPr>
    </w:lvl>
    <w:lvl w:ilvl="5" w:tplc="0419001B" w:tentative="1">
      <w:start w:val="1"/>
      <w:numFmt w:val="lowerRoman"/>
      <w:lvlText w:val="%6."/>
      <w:lvlJc w:val="right"/>
      <w:pPr>
        <w:ind w:left="4662" w:hanging="180"/>
      </w:pPr>
    </w:lvl>
    <w:lvl w:ilvl="6" w:tplc="0419000F" w:tentative="1">
      <w:start w:val="1"/>
      <w:numFmt w:val="decimal"/>
      <w:lvlText w:val="%7."/>
      <w:lvlJc w:val="left"/>
      <w:pPr>
        <w:ind w:left="5382" w:hanging="360"/>
      </w:pPr>
    </w:lvl>
    <w:lvl w:ilvl="7" w:tplc="04190019" w:tentative="1">
      <w:start w:val="1"/>
      <w:numFmt w:val="lowerLetter"/>
      <w:lvlText w:val="%8."/>
      <w:lvlJc w:val="left"/>
      <w:pPr>
        <w:ind w:left="6102" w:hanging="360"/>
      </w:pPr>
    </w:lvl>
    <w:lvl w:ilvl="8" w:tplc="0419001B" w:tentative="1">
      <w:start w:val="1"/>
      <w:numFmt w:val="lowerRoman"/>
      <w:lvlText w:val="%9."/>
      <w:lvlJc w:val="right"/>
      <w:pPr>
        <w:ind w:left="6822" w:hanging="180"/>
      </w:pPr>
    </w:lvl>
  </w:abstractNum>
  <w:abstractNum w:abstractNumId="11">
    <w:nsid w:val="4E1077F4"/>
    <w:multiLevelType w:val="multilevel"/>
    <w:tmpl w:val="4364C6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2342B97"/>
    <w:multiLevelType w:val="hybridMultilevel"/>
    <w:tmpl w:val="EA6826B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62A401E2"/>
    <w:multiLevelType w:val="hybridMultilevel"/>
    <w:tmpl w:val="F27AF7F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nsid w:val="74FC4976"/>
    <w:multiLevelType w:val="hybridMultilevel"/>
    <w:tmpl w:val="EBB4E15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nsid w:val="77607F69"/>
    <w:multiLevelType w:val="multilevel"/>
    <w:tmpl w:val="7B480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6"/>
  </w:num>
  <w:num w:numId="3">
    <w:abstractNumId w:val="15"/>
  </w:num>
  <w:num w:numId="4">
    <w:abstractNumId w:val="1"/>
    <w:lvlOverride w:ilvl="0">
      <w:lvl w:ilvl="0">
        <w:numFmt w:val="decimal"/>
        <w:lvlText w:val="%1."/>
        <w:lvlJc w:val="left"/>
      </w:lvl>
    </w:lvlOverride>
  </w:num>
  <w:num w:numId="5">
    <w:abstractNumId w:val="11"/>
    <w:lvlOverride w:ilvl="0">
      <w:lvl w:ilvl="0">
        <w:numFmt w:val="decimal"/>
        <w:lvlText w:val="%1."/>
        <w:lvlJc w:val="left"/>
      </w:lvl>
    </w:lvlOverride>
  </w:num>
  <w:num w:numId="6">
    <w:abstractNumId w:val="9"/>
    <w:lvlOverride w:ilvl="0">
      <w:lvl w:ilvl="0">
        <w:numFmt w:val="decimal"/>
        <w:lvlText w:val="%1."/>
        <w:lvlJc w:val="left"/>
      </w:lvl>
    </w:lvlOverride>
  </w:num>
  <w:num w:numId="7">
    <w:abstractNumId w:val="4"/>
  </w:num>
  <w:num w:numId="8">
    <w:abstractNumId w:val="5"/>
    <w:lvlOverride w:ilvl="0">
      <w:lvl w:ilvl="0">
        <w:numFmt w:val="decimal"/>
        <w:lvlText w:val="%1."/>
        <w:lvlJc w:val="left"/>
      </w:lvl>
    </w:lvlOverride>
  </w:num>
  <w:num w:numId="9">
    <w:abstractNumId w:val="3"/>
    <w:lvlOverride w:ilvl="0">
      <w:lvl w:ilvl="0">
        <w:numFmt w:val="decimal"/>
        <w:lvlText w:val="%1."/>
        <w:lvlJc w:val="left"/>
      </w:lvl>
    </w:lvlOverride>
  </w:num>
  <w:num w:numId="10">
    <w:abstractNumId w:val="12"/>
  </w:num>
  <w:num w:numId="11">
    <w:abstractNumId w:val="14"/>
  </w:num>
  <w:num w:numId="12">
    <w:abstractNumId w:val="2"/>
  </w:num>
  <w:num w:numId="13">
    <w:abstractNumId w:val="7"/>
  </w:num>
  <w:num w:numId="14">
    <w:abstractNumId w:val="10"/>
  </w:num>
  <w:num w:numId="15">
    <w:abstractNumId w:val="13"/>
  </w:num>
  <w:num w:numId="16">
    <w:abstractNumId w:val="8"/>
    <w:lvlOverride w:ilvl="1">
      <w:lvl w:ilvl="1">
        <w:numFmt w:val="bullet"/>
        <w:lvlText w:val=""/>
        <w:lvlJc w:val="left"/>
        <w:pPr>
          <w:tabs>
            <w:tab w:val="num" w:pos="1440"/>
          </w:tabs>
          <w:ind w:left="1440" w:hanging="360"/>
        </w:pPr>
        <w:rPr>
          <w:rFonts w:ascii="Symbol" w:hAnsi="Symbol" w:hint="default"/>
          <w:sz w:val="20"/>
        </w:rPr>
      </w:lvl>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ugeneai">
    <w15:presenceInfo w15:providerId="None" w15:userId="eugenea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trackRevision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BDC"/>
    <w:rsid w:val="00002A41"/>
    <w:rsid w:val="000121BF"/>
    <w:rsid w:val="000304FF"/>
    <w:rsid w:val="00032E24"/>
    <w:rsid w:val="0005602C"/>
    <w:rsid w:val="00061972"/>
    <w:rsid w:val="000641B8"/>
    <w:rsid w:val="0008561B"/>
    <w:rsid w:val="00085763"/>
    <w:rsid w:val="00095146"/>
    <w:rsid w:val="000969A6"/>
    <w:rsid w:val="000B0708"/>
    <w:rsid w:val="000C2EDA"/>
    <w:rsid w:val="000C6215"/>
    <w:rsid w:val="000D3311"/>
    <w:rsid w:val="000E282D"/>
    <w:rsid w:val="000F51FE"/>
    <w:rsid w:val="00110DFF"/>
    <w:rsid w:val="00111BEF"/>
    <w:rsid w:val="001227DD"/>
    <w:rsid w:val="00132289"/>
    <w:rsid w:val="00140CEA"/>
    <w:rsid w:val="00155296"/>
    <w:rsid w:val="0015609A"/>
    <w:rsid w:val="00161466"/>
    <w:rsid w:val="001655EC"/>
    <w:rsid w:val="00187CE4"/>
    <w:rsid w:val="001B2D03"/>
    <w:rsid w:val="001B5314"/>
    <w:rsid w:val="001B6E92"/>
    <w:rsid w:val="001C7370"/>
    <w:rsid w:val="001D5112"/>
    <w:rsid w:val="001D5CA4"/>
    <w:rsid w:val="001E4ED0"/>
    <w:rsid w:val="00207F43"/>
    <w:rsid w:val="00210587"/>
    <w:rsid w:val="0021519F"/>
    <w:rsid w:val="00217B84"/>
    <w:rsid w:val="00223CAC"/>
    <w:rsid w:val="00244C75"/>
    <w:rsid w:val="0027197F"/>
    <w:rsid w:val="00274A6C"/>
    <w:rsid w:val="00281CEC"/>
    <w:rsid w:val="00283103"/>
    <w:rsid w:val="002975CC"/>
    <w:rsid w:val="002A497F"/>
    <w:rsid w:val="002A5965"/>
    <w:rsid w:val="002B0AD3"/>
    <w:rsid w:val="002B270F"/>
    <w:rsid w:val="002D0E5A"/>
    <w:rsid w:val="002D108B"/>
    <w:rsid w:val="002E20A7"/>
    <w:rsid w:val="00306224"/>
    <w:rsid w:val="00307E7B"/>
    <w:rsid w:val="0031707F"/>
    <w:rsid w:val="00322D26"/>
    <w:rsid w:val="00332003"/>
    <w:rsid w:val="00334013"/>
    <w:rsid w:val="003350A4"/>
    <w:rsid w:val="003469C6"/>
    <w:rsid w:val="00366067"/>
    <w:rsid w:val="0036762B"/>
    <w:rsid w:val="00373EC1"/>
    <w:rsid w:val="003837C9"/>
    <w:rsid w:val="00390D94"/>
    <w:rsid w:val="00396675"/>
    <w:rsid w:val="0039704E"/>
    <w:rsid w:val="003A1956"/>
    <w:rsid w:val="003A1C14"/>
    <w:rsid w:val="003A246A"/>
    <w:rsid w:val="003B0168"/>
    <w:rsid w:val="003B1D0E"/>
    <w:rsid w:val="003D76D5"/>
    <w:rsid w:val="003E37E3"/>
    <w:rsid w:val="003F5A61"/>
    <w:rsid w:val="003F6371"/>
    <w:rsid w:val="004007EC"/>
    <w:rsid w:val="00406689"/>
    <w:rsid w:val="0041344D"/>
    <w:rsid w:val="00446CBC"/>
    <w:rsid w:val="00460561"/>
    <w:rsid w:val="004729ED"/>
    <w:rsid w:val="00491170"/>
    <w:rsid w:val="00493584"/>
    <w:rsid w:val="004B11EF"/>
    <w:rsid w:val="004B5D09"/>
    <w:rsid w:val="004B7661"/>
    <w:rsid w:val="004B7937"/>
    <w:rsid w:val="004C50DD"/>
    <w:rsid w:val="004D6013"/>
    <w:rsid w:val="004E1DFE"/>
    <w:rsid w:val="004E6F47"/>
    <w:rsid w:val="004F0464"/>
    <w:rsid w:val="00521D1B"/>
    <w:rsid w:val="00523733"/>
    <w:rsid w:val="00523778"/>
    <w:rsid w:val="00524D18"/>
    <w:rsid w:val="00541647"/>
    <w:rsid w:val="0056680D"/>
    <w:rsid w:val="005703B9"/>
    <w:rsid w:val="00590458"/>
    <w:rsid w:val="005C0245"/>
    <w:rsid w:val="005C0D6C"/>
    <w:rsid w:val="005C22FC"/>
    <w:rsid w:val="005C496B"/>
    <w:rsid w:val="005D1BDC"/>
    <w:rsid w:val="005D5D39"/>
    <w:rsid w:val="005E2735"/>
    <w:rsid w:val="005E723C"/>
    <w:rsid w:val="005E78EB"/>
    <w:rsid w:val="005F1AE1"/>
    <w:rsid w:val="0060197B"/>
    <w:rsid w:val="006043AC"/>
    <w:rsid w:val="00613271"/>
    <w:rsid w:val="00613ED6"/>
    <w:rsid w:val="0062235A"/>
    <w:rsid w:val="0062364D"/>
    <w:rsid w:val="006375CA"/>
    <w:rsid w:val="006427DC"/>
    <w:rsid w:val="006551C5"/>
    <w:rsid w:val="00662EA4"/>
    <w:rsid w:val="00663701"/>
    <w:rsid w:val="00663B7D"/>
    <w:rsid w:val="006647E4"/>
    <w:rsid w:val="00676E43"/>
    <w:rsid w:val="006849DF"/>
    <w:rsid w:val="00684AE0"/>
    <w:rsid w:val="00690749"/>
    <w:rsid w:val="00696186"/>
    <w:rsid w:val="006A18BD"/>
    <w:rsid w:val="006A20BD"/>
    <w:rsid w:val="006B776F"/>
    <w:rsid w:val="006D2391"/>
    <w:rsid w:val="006D7F2D"/>
    <w:rsid w:val="006E0324"/>
    <w:rsid w:val="006E5F07"/>
    <w:rsid w:val="006E6A7D"/>
    <w:rsid w:val="006E7F5E"/>
    <w:rsid w:val="00700E9B"/>
    <w:rsid w:val="00707A4D"/>
    <w:rsid w:val="007178E1"/>
    <w:rsid w:val="00760C76"/>
    <w:rsid w:val="00765604"/>
    <w:rsid w:val="00774AE8"/>
    <w:rsid w:val="00774B74"/>
    <w:rsid w:val="00774DE4"/>
    <w:rsid w:val="00787056"/>
    <w:rsid w:val="0079007C"/>
    <w:rsid w:val="007933B4"/>
    <w:rsid w:val="007A35F9"/>
    <w:rsid w:val="007A6109"/>
    <w:rsid w:val="007B4465"/>
    <w:rsid w:val="007C08C1"/>
    <w:rsid w:val="007D412E"/>
    <w:rsid w:val="007E7E9D"/>
    <w:rsid w:val="0080107A"/>
    <w:rsid w:val="00802915"/>
    <w:rsid w:val="008257DD"/>
    <w:rsid w:val="0084083B"/>
    <w:rsid w:val="008540EF"/>
    <w:rsid w:val="008672EB"/>
    <w:rsid w:val="008843F2"/>
    <w:rsid w:val="00887B99"/>
    <w:rsid w:val="00891CFB"/>
    <w:rsid w:val="00893411"/>
    <w:rsid w:val="0089525C"/>
    <w:rsid w:val="00897081"/>
    <w:rsid w:val="008A2BBB"/>
    <w:rsid w:val="008B1746"/>
    <w:rsid w:val="008C1B05"/>
    <w:rsid w:val="008C762A"/>
    <w:rsid w:val="008D1B17"/>
    <w:rsid w:val="008D22F6"/>
    <w:rsid w:val="008F4C8C"/>
    <w:rsid w:val="00903ED3"/>
    <w:rsid w:val="00911544"/>
    <w:rsid w:val="009130F9"/>
    <w:rsid w:val="00924423"/>
    <w:rsid w:val="00927322"/>
    <w:rsid w:val="0093129C"/>
    <w:rsid w:val="009413BE"/>
    <w:rsid w:val="00954DCF"/>
    <w:rsid w:val="00957ACC"/>
    <w:rsid w:val="009635A9"/>
    <w:rsid w:val="0098002B"/>
    <w:rsid w:val="0098475C"/>
    <w:rsid w:val="0098666A"/>
    <w:rsid w:val="009A06CE"/>
    <w:rsid w:val="009A6852"/>
    <w:rsid w:val="009B62A9"/>
    <w:rsid w:val="009D79E0"/>
    <w:rsid w:val="009F54F8"/>
    <w:rsid w:val="009F7728"/>
    <w:rsid w:val="00A025C7"/>
    <w:rsid w:val="00A048BD"/>
    <w:rsid w:val="00A07909"/>
    <w:rsid w:val="00A106B8"/>
    <w:rsid w:val="00A2358D"/>
    <w:rsid w:val="00A25ADF"/>
    <w:rsid w:val="00A35A35"/>
    <w:rsid w:val="00A4691D"/>
    <w:rsid w:val="00A471AE"/>
    <w:rsid w:val="00A52698"/>
    <w:rsid w:val="00A711DA"/>
    <w:rsid w:val="00A720AB"/>
    <w:rsid w:val="00A72A64"/>
    <w:rsid w:val="00A80270"/>
    <w:rsid w:val="00A97692"/>
    <w:rsid w:val="00AA0B22"/>
    <w:rsid w:val="00AA3F6E"/>
    <w:rsid w:val="00AC3E23"/>
    <w:rsid w:val="00AD293F"/>
    <w:rsid w:val="00AE1612"/>
    <w:rsid w:val="00AE18EC"/>
    <w:rsid w:val="00B146C8"/>
    <w:rsid w:val="00B310C5"/>
    <w:rsid w:val="00B479EC"/>
    <w:rsid w:val="00B7273F"/>
    <w:rsid w:val="00B73F4A"/>
    <w:rsid w:val="00B81FB9"/>
    <w:rsid w:val="00B83EAC"/>
    <w:rsid w:val="00B90AC9"/>
    <w:rsid w:val="00BA45D7"/>
    <w:rsid w:val="00BA50D4"/>
    <w:rsid w:val="00BA59F8"/>
    <w:rsid w:val="00BB10CC"/>
    <w:rsid w:val="00BB5B80"/>
    <w:rsid w:val="00BC30BF"/>
    <w:rsid w:val="00BF3D3E"/>
    <w:rsid w:val="00BF46BB"/>
    <w:rsid w:val="00BF61F7"/>
    <w:rsid w:val="00C01D84"/>
    <w:rsid w:val="00C0327A"/>
    <w:rsid w:val="00C17747"/>
    <w:rsid w:val="00C206BB"/>
    <w:rsid w:val="00C2169D"/>
    <w:rsid w:val="00C22258"/>
    <w:rsid w:val="00C4007A"/>
    <w:rsid w:val="00C40841"/>
    <w:rsid w:val="00C4092C"/>
    <w:rsid w:val="00C53FAE"/>
    <w:rsid w:val="00C57101"/>
    <w:rsid w:val="00C66787"/>
    <w:rsid w:val="00C67934"/>
    <w:rsid w:val="00C75CA6"/>
    <w:rsid w:val="00C82707"/>
    <w:rsid w:val="00C82B7C"/>
    <w:rsid w:val="00CA7C37"/>
    <w:rsid w:val="00CB24E6"/>
    <w:rsid w:val="00CC4EBA"/>
    <w:rsid w:val="00CC622E"/>
    <w:rsid w:val="00CE18D7"/>
    <w:rsid w:val="00CF3583"/>
    <w:rsid w:val="00D067D0"/>
    <w:rsid w:val="00D10CE4"/>
    <w:rsid w:val="00D1574F"/>
    <w:rsid w:val="00D159C3"/>
    <w:rsid w:val="00D45CAB"/>
    <w:rsid w:val="00D56147"/>
    <w:rsid w:val="00D72A1C"/>
    <w:rsid w:val="00D75413"/>
    <w:rsid w:val="00D834D9"/>
    <w:rsid w:val="00D83E34"/>
    <w:rsid w:val="00D94C8B"/>
    <w:rsid w:val="00D97285"/>
    <w:rsid w:val="00DC179B"/>
    <w:rsid w:val="00DC36C3"/>
    <w:rsid w:val="00DC3C63"/>
    <w:rsid w:val="00DC61B8"/>
    <w:rsid w:val="00DD598A"/>
    <w:rsid w:val="00DE170D"/>
    <w:rsid w:val="00DE5F92"/>
    <w:rsid w:val="00DE727B"/>
    <w:rsid w:val="00DF735D"/>
    <w:rsid w:val="00E01FC4"/>
    <w:rsid w:val="00E0652C"/>
    <w:rsid w:val="00E076E4"/>
    <w:rsid w:val="00E1391F"/>
    <w:rsid w:val="00E22D52"/>
    <w:rsid w:val="00E24B6B"/>
    <w:rsid w:val="00E24E5F"/>
    <w:rsid w:val="00E2651C"/>
    <w:rsid w:val="00E452D5"/>
    <w:rsid w:val="00E50CA4"/>
    <w:rsid w:val="00E51724"/>
    <w:rsid w:val="00E52576"/>
    <w:rsid w:val="00E62D15"/>
    <w:rsid w:val="00E73B65"/>
    <w:rsid w:val="00E851FA"/>
    <w:rsid w:val="00E86EB0"/>
    <w:rsid w:val="00EA2942"/>
    <w:rsid w:val="00EA673B"/>
    <w:rsid w:val="00EA6958"/>
    <w:rsid w:val="00EA7687"/>
    <w:rsid w:val="00EB4933"/>
    <w:rsid w:val="00EF1948"/>
    <w:rsid w:val="00EF3899"/>
    <w:rsid w:val="00EF61D0"/>
    <w:rsid w:val="00F03B2E"/>
    <w:rsid w:val="00F14D1B"/>
    <w:rsid w:val="00F15B21"/>
    <w:rsid w:val="00F16907"/>
    <w:rsid w:val="00F2434D"/>
    <w:rsid w:val="00F308D1"/>
    <w:rsid w:val="00F42D3A"/>
    <w:rsid w:val="00F50D63"/>
    <w:rsid w:val="00F54833"/>
    <w:rsid w:val="00F55E9A"/>
    <w:rsid w:val="00F87E02"/>
    <w:rsid w:val="00FC3779"/>
    <w:rsid w:val="00FC56E1"/>
    <w:rsid w:val="00FC581C"/>
    <w:rsid w:val="00FD4FFC"/>
    <w:rsid w:val="00FE180F"/>
    <w:rsid w:val="00FE61FE"/>
    <w:rsid w:val="00FE77E2"/>
    <w:rsid w:val="00FF2472"/>
    <w:rsid w:val="00FF5402"/>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423CF"/>
  <w15:docId w15:val="{8C860901-E056-4496-9B73-D5D582AC2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03ED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903ED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03ED3"/>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semiHidden/>
    <w:unhideWhenUsed/>
    <w:qFormat/>
    <w:rsid w:val="00903ED3"/>
    <w:pPr>
      <w:outlineLvl w:val="9"/>
    </w:pPr>
    <w:rPr>
      <w:lang w:eastAsia="ru-RU"/>
    </w:rPr>
  </w:style>
  <w:style w:type="paragraph" w:styleId="a4">
    <w:name w:val="Balloon Text"/>
    <w:basedOn w:val="a"/>
    <w:link w:val="a5"/>
    <w:uiPriority w:val="99"/>
    <w:semiHidden/>
    <w:unhideWhenUsed/>
    <w:rsid w:val="00903ED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03ED3"/>
    <w:rPr>
      <w:rFonts w:ascii="Tahoma" w:hAnsi="Tahoma" w:cs="Tahoma"/>
      <w:sz w:val="16"/>
      <w:szCs w:val="16"/>
    </w:rPr>
  </w:style>
  <w:style w:type="paragraph" w:styleId="a6">
    <w:name w:val="List Paragraph"/>
    <w:basedOn w:val="a"/>
    <w:uiPriority w:val="34"/>
    <w:qFormat/>
    <w:rsid w:val="00903ED3"/>
    <w:pPr>
      <w:ind w:left="720"/>
      <w:contextualSpacing/>
    </w:pPr>
  </w:style>
  <w:style w:type="character" w:customStyle="1" w:styleId="20">
    <w:name w:val="Заголовок 2 Знак"/>
    <w:basedOn w:val="a0"/>
    <w:link w:val="2"/>
    <w:uiPriority w:val="9"/>
    <w:rsid w:val="00903ED3"/>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89525C"/>
    <w:pPr>
      <w:spacing w:after="100"/>
      <w:ind w:left="220"/>
    </w:pPr>
  </w:style>
  <w:style w:type="character" w:styleId="a7">
    <w:name w:val="Hyperlink"/>
    <w:basedOn w:val="a0"/>
    <w:uiPriority w:val="99"/>
    <w:unhideWhenUsed/>
    <w:rsid w:val="0089525C"/>
    <w:rPr>
      <w:color w:val="0000FF" w:themeColor="hyperlink"/>
      <w:u w:val="single"/>
    </w:rPr>
  </w:style>
  <w:style w:type="paragraph" w:styleId="a8">
    <w:name w:val="Normal (Web)"/>
    <w:basedOn w:val="a"/>
    <w:uiPriority w:val="99"/>
    <w:unhideWhenUsed/>
    <w:rsid w:val="00187CE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187CE4"/>
  </w:style>
  <w:style w:type="character" w:styleId="a9">
    <w:name w:val="annotation reference"/>
    <w:basedOn w:val="a0"/>
    <w:uiPriority w:val="99"/>
    <w:semiHidden/>
    <w:unhideWhenUsed/>
    <w:rsid w:val="00FC3779"/>
    <w:rPr>
      <w:sz w:val="16"/>
      <w:szCs w:val="16"/>
    </w:rPr>
  </w:style>
  <w:style w:type="paragraph" w:styleId="aa">
    <w:name w:val="annotation text"/>
    <w:basedOn w:val="a"/>
    <w:link w:val="ab"/>
    <w:uiPriority w:val="99"/>
    <w:semiHidden/>
    <w:unhideWhenUsed/>
    <w:rsid w:val="00FC3779"/>
    <w:pPr>
      <w:spacing w:line="240" w:lineRule="auto"/>
    </w:pPr>
    <w:rPr>
      <w:sz w:val="20"/>
      <w:szCs w:val="20"/>
    </w:rPr>
  </w:style>
  <w:style w:type="character" w:customStyle="1" w:styleId="ab">
    <w:name w:val="Текст примечания Знак"/>
    <w:basedOn w:val="a0"/>
    <w:link w:val="aa"/>
    <w:uiPriority w:val="99"/>
    <w:semiHidden/>
    <w:rsid w:val="00FC3779"/>
    <w:rPr>
      <w:sz w:val="20"/>
      <w:szCs w:val="20"/>
    </w:rPr>
  </w:style>
  <w:style w:type="paragraph" w:styleId="ac">
    <w:name w:val="annotation subject"/>
    <w:basedOn w:val="aa"/>
    <w:next w:val="aa"/>
    <w:link w:val="ad"/>
    <w:uiPriority w:val="99"/>
    <w:semiHidden/>
    <w:unhideWhenUsed/>
    <w:rsid w:val="00FC3779"/>
    <w:rPr>
      <w:b/>
      <w:bCs/>
    </w:rPr>
  </w:style>
  <w:style w:type="character" w:customStyle="1" w:styleId="ad">
    <w:name w:val="Тема примечания Знак"/>
    <w:basedOn w:val="ab"/>
    <w:link w:val="ac"/>
    <w:uiPriority w:val="99"/>
    <w:semiHidden/>
    <w:rsid w:val="00FC377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192367">
      <w:bodyDiv w:val="1"/>
      <w:marLeft w:val="0"/>
      <w:marRight w:val="0"/>
      <w:marTop w:val="0"/>
      <w:marBottom w:val="0"/>
      <w:divBdr>
        <w:top w:val="none" w:sz="0" w:space="0" w:color="auto"/>
        <w:left w:val="none" w:sz="0" w:space="0" w:color="auto"/>
        <w:bottom w:val="none" w:sz="0" w:space="0" w:color="auto"/>
        <w:right w:val="none" w:sz="0" w:space="0" w:color="auto"/>
      </w:divBdr>
    </w:div>
    <w:div w:id="178005745">
      <w:bodyDiv w:val="1"/>
      <w:marLeft w:val="0"/>
      <w:marRight w:val="0"/>
      <w:marTop w:val="0"/>
      <w:marBottom w:val="0"/>
      <w:divBdr>
        <w:top w:val="none" w:sz="0" w:space="0" w:color="auto"/>
        <w:left w:val="none" w:sz="0" w:space="0" w:color="auto"/>
        <w:bottom w:val="none" w:sz="0" w:space="0" w:color="auto"/>
        <w:right w:val="none" w:sz="0" w:space="0" w:color="auto"/>
      </w:divBdr>
    </w:div>
    <w:div w:id="279457528">
      <w:bodyDiv w:val="1"/>
      <w:marLeft w:val="0"/>
      <w:marRight w:val="0"/>
      <w:marTop w:val="0"/>
      <w:marBottom w:val="0"/>
      <w:divBdr>
        <w:top w:val="none" w:sz="0" w:space="0" w:color="auto"/>
        <w:left w:val="none" w:sz="0" w:space="0" w:color="auto"/>
        <w:bottom w:val="none" w:sz="0" w:space="0" w:color="auto"/>
        <w:right w:val="none" w:sz="0" w:space="0" w:color="auto"/>
      </w:divBdr>
    </w:div>
    <w:div w:id="332806204">
      <w:bodyDiv w:val="1"/>
      <w:marLeft w:val="0"/>
      <w:marRight w:val="0"/>
      <w:marTop w:val="0"/>
      <w:marBottom w:val="0"/>
      <w:divBdr>
        <w:top w:val="none" w:sz="0" w:space="0" w:color="auto"/>
        <w:left w:val="none" w:sz="0" w:space="0" w:color="auto"/>
        <w:bottom w:val="none" w:sz="0" w:space="0" w:color="auto"/>
        <w:right w:val="none" w:sz="0" w:space="0" w:color="auto"/>
      </w:divBdr>
    </w:div>
    <w:div w:id="474300051">
      <w:bodyDiv w:val="1"/>
      <w:marLeft w:val="0"/>
      <w:marRight w:val="0"/>
      <w:marTop w:val="0"/>
      <w:marBottom w:val="0"/>
      <w:divBdr>
        <w:top w:val="none" w:sz="0" w:space="0" w:color="auto"/>
        <w:left w:val="none" w:sz="0" w:space="0" w:color="auto"/>
        <w:bottom w:val="none" w:sz="0" w:space="0" w:color="auto"/>
        <w:right w:val="none" w:sz="0" w:space="0" w:color="auto"/>
      </w:divBdr>
    </w:div>
    <w:div w:id="610357566">
      <w:bodyDiv w:val="1"/>
      <w:marLeft w:val="0"/>
      <w:marRight w:val="0"/>
      <w:marTop w:val="0"/>
      <w:marBottom w:val="0"/>
      <w:divBdr>
        <w:top w:val="none" w:sz="0" w:space="0" w:color="auto"/>
        <w:left w:val="none" w:sz="0" w:space="0" w:color="auto"/>
        <w:bottom w:val="none" w:sz="0" w:space="0" w:color="auto"/>
        <w:right w:val="none" w:sz="0" w:space="0" w:color="auto"/>
      </w:divBdr>
    </w:div>
    <w:div w:id="627246311">
      <w:bodyDiv w:val="1"/>
      <w:marLeft w:val="0"/>
      <w:marRight w:val="0"/>
      <w:marTop w:val="0"/>
      <w:marBottom w:val="0"/>
      <w:divBdr>
        <w:top w:val="none" w:sz="0" w:space="0" w:color="auto"/>
        <w:left w:val="none" w:sz="0" w:space="0" w:color="auto"/>
        <w:bottom w:val="none" w:sz="0" w:space="0" w:color="auto"/>
        <w:right w:val="none" w:sz="0" w:space="0" w:color="auto"/>
      </w:divBdr>
      <w:divsChild>
        <w:div w:id="852262848">
          <w:marLeft w:val="0"/>
          <w:marRight w:val="0"/>
          <w:marTop w:val="0"/>
          <w:marBottom w:val="0"/>
          <w:divBdr>
            <w:top w:val="none" w:sz="0" w:space="0" w:color="auto"/>
            <w:left w:val="none" w:sz="0" w:space="0" w:color="auto"/>
            <w:bottom w:val="none" w:sz="0" w:space="0" w:color="auto"/>
            <w:right w:val="none" w:sz="0" w:space="0" w:color="auto"/>
          </w:divBdr>
          <w:divsChild>
            <w:div w:id="1878274580">
              <w:marLeft w:val="0"/>
              <w:marRight w:val="0"/>
              <w:marTop w:val="0"/>
              <w:marBottom w:val="0"/>
              <w:divBdr>
                <w:top w:val="none" w:sz="0" w:space="0" w:color="auto"/>
                <w:left w:val="none" w:sz="0" w:space="0" w:color="auto"/>
                <w:bottom w:val="none" w:sz="0" w:space="0" w:color="auto"/>
                <w:right w:val="none" w:sz="0" w:space="0" w:color="auto"/>
              </w:divBdr>
              <w:divsChild>
                <w:div w:id="196780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561064">
      <w:bodyDiv w:val="1"/>
      <w:marLeft w:val="0"/>
      <w:marRight w:val="0"/>
      <w:marTop w:val="0"/>
      <w:marBottom w:val="0"/>
      <w:divBdr>
        <w:top w:val="none" w:sz="0" w:space="0" w:color="auto"/>
        <w:left w:val="none" w:sz="0" w:space="0" w:color="auto"/>
        <w:bottom w:val="none" w:sz="0" w:space="0" w:color="auto"/>
        <w:right w:val="none" w:sz="0" w:space="0" w:color="auto"/>
      </w:divBdr>
    </w:div>
    <w:div w:id="836651060">
      <w:bodyDiv w:val="1"/>
      <w:marLeft w:val="0"/>
      <w:marRight w:val="0"/>
      <w:marTop w:val="0"/>
      <w:marBottom w:val="0"/>
      <w:divBdr>
        <w:top w:val="none" w:sz="0" w:space="0" w:color="auto"/>
        <w:left w:val="none" w:sz="0" w:space="0" w:color="auto"/>
        <w:bottom w:val="none" w:sz="0" w:space="0" w:color="auto"/>
        <w:right w:val="none" w:sz="0" w:space="0" w:color="auto"/>
      </w:divBdr>
    </w:div>
    <w:div w:id="890001197">
      <w:bodyDiv w:val="1"/>
      <w:marLeft w:val="0"/>
      <w:marRight w:val="0"/>
      <w:marTop w:val="0"/>
      <w:marBottom w:val="0"/>
      <w:divBdr>
        <w:top w:val="none" w:sz="0" w:space="0" w:color="auto"/>
        <w:left w:val="none" w:sz="0" w:space="0" w:color="auto"/>
        <w:bottom w:val="none" w:sz="0" w:space="0" w:color="auto"/>
        <w:right w:val="none" w:sz="0" w:space="0" w:color="auto"/>
      </w:divBdr>
    </w:div>
    <w:div w:id="897132834">
      <w:bodyDiv w:val="1"/>
      <w:marLeft w:val="0"/>
      <w:marRight w:val="0"/>
      <w:marTop w:val="0"/>
      <w:marBottom w:val="0"/>
      <w:divBdr>
        <w:top w:val="none" w:sz="0" w:space="0" w:color="auto"/>
        <w:left w:val="none" w:sz="0" w:space="0" w:color="auto"/>
        <w:bottom w:val="none" w:sz="0" w:space="0" w:color="auto"/>
        <w:right w:val="none" w:sz="0" w:space="0" w:color="auto"/>
      </w:divBdr>
    </w:div>
    <w:div w:id="1002396691">
      <w:bodyDiv w:val="1"/>
      <w:marLeft w:val="0"/>
      <w:marRight w:val="0"/>
      <w:marTop w:val="0"/>
      <w:marBottom w:val="0"/>
      <w:divBdr>
        <w:top w:val="none" w:sz="0" w:space="0" w:color="auto"/>
        <w:left w:val="none" w:sz="0" w:space="0" w:color="auto"/>
        <w:bottom w:val="none" w:sz="0" w:space="0" w:color="auto"/>
        <w:right w:val="none" w:sz="0" w:space="0" w:color="auto"/>
      </w:divBdr>
    </w:div>
    <w:div w:id="1131170782">
      <w:bodyDiv w:val="1"/>
      <w:marLeft w:val="0"/>
      <w:marRight w:val="0"/>
      <w:marTop w:val="0"/>
      <w:marBottom w:val="0"/>
      <w:divBdr>
        <w:top w:val="none" w:sz="0" w:space="0" w:color="auto"/>
        <w:left w:val="none" w:sz="0" w:space="0" w:color="auto"/>
        <w:bottom w:val="none" w:sz="0" w:space="0" w:color="auto"/>
        <w:right w:val="none" w:sz="0" w:space="0" w:color="auto"/>
      </w:divBdr>
    </w:div>
    <w:div w:id="1160193144">
      <w:bodyDiv w:val="1"/>
      <w:marLeft w:val="0"/>
      <w:marRight w:val="0"/>
      <w:marTop w:val="0"/>
      <w:marBottom w:val="0"/>
      <w:divBdr>
        <w:top w:val="none" w:sz="0" w:space="0" w:color="auto"/>
        <w:left w:val="none" w:sz="0" w:space="0" w:color="auto"/>
        <w:bottom w:val="none" w:sz="0" w:space="0" w:color="auto"/>
        <w:right w:val="none" w:sz="0" w:space="0" w:color="auto"/>
      </w:divBdr>
    </w:div>
    <w:div w:id="1481266761">
      <w:bodyDiv w:val="1"/>
      <w:marLeft w:val="0"/>
      <w:marRight w:val="0"/>
      <w:marTop w:val="0"/>
      <w:marBottom w:val="0"/>
      <w:divBdr>
        <w:top w:val="none" w:sz="0" w:space="0" w:color="auto"/>
        <w:left w:val="none" w:sz="0" w:space="0" w:color="auto"/>
        <w:bottom w:val="none" w:sz="0" w:space="0" w:color="auto"/>
        <w:right w:val="none" w:sz="0" w:space="0" w:color="auto"/>
      </w:divBdr>
    </w:div>
    <w:div w:id="1485850989">
      <w:bodyDiv w:val="1"/>
      <w:marLeft w:val="0"/>
      <w:marRight w:val="0"/>
      <w:marTop w:val="0"/>
      <w:marBottom w:val="0"/>
      <w:divBdr>
        <w:top w:val="none" w:sz="0" w:space="0" w:color="auto"/>
        <w:left w:val="none" w:sz="0" w:space="0" w:color="auto"/>
        <w:bottom w:val="none" w:sz="0" w:space="0" w:color="auto"/>
        <w:right w:val="none" w:sz="0" w:space="0" w:color="auto"/>
      </w:divBdr>
    </w:div>
    <w:div w:id="1515921312">
      <w:bodyDiv w:val="1"/>
      <w:marLeft w:val="0"/>
      <w:marRight w:val="0"/>
      <w:marTop w:val="0"/>
      <w:marBottom w:val="0"/>
      <w:divBdr>
        <w:top w:val="none" w:sz="0" w:space="0" w:color="auto"/>
        <w:left w:val="none" w:sz="0" w:space="0" w:color="auto"/>
        <w:bottom w:val="none" w:sz="0" w:space="0" w:color="auto"/>
        <w:right w:val="none" w:sz="0" w:space="0" w:color="auto"/>
      </w:divBdr>
    </w:div>
    <w:div w:id="1750038466">
      <w:bodyDiv w:val="1"/>
      <w:marLeft w:val="0"/>
      <w:marRight w:val="0"/>
      <w:marTop w:val="0"/>
      <w:marBottom w:val="0"/>
      <w:divBdr>
        <w:top w:val="none" w:sz="0" w:space="0" w:color="auto"/>
        <w:left w:val="none" w:sz="0" w:space="0" w:color="auto"/>
        <w:bottom w:val="none" w:sz="0" w:space="0" w:color="auto"/>
        <w:right w:val="none" w:sz="0" w:space="0" w:color="auto"/>
      </w:divBdr>
    </w:div>
    <w:div w:id="1793859489">
      <w:bodyDiv w:val="1"/>
      <w:marLeft w:val="0"/>
      <w:marRight w:val="0"/>
      <w:marTop w:val="0"/>
      <w:marBottom w:val="0"/>
      <w:divBdr>
        <w:top w:val="none" w:sz="0" w:space="0" w:color="auto"/>
        <w:left w:val="none" w:sz="0" w:space="0" w:color="auto"/>
        <w:bottom w:val="none" w:sz="0" w:space="0" w:color="auto"/>
        <w:right w:val="none" w:sz="0" w:space="0" w:color="auto"/>
      </w:divBdr>
    </w:div>
    <w:div w:id="1868829905">
      <w:bodyDiv w:val="1"/>
      <w:marLeft w:val="0"/>
      <w:marRight w:val="0"/>
      <w:marTop w:val="0"/>
      <w:marBottom w:val="0"/>
      <w:divBdr>
        <w:top w:val="none" w:sz="0" w:space="0" w:color="auto"/>
        <w:left w:val="none" w:sz="0" w:space="0" w:color="auto"/>
        <w:bottom w:val="none" w:sz="0" w:space="0" w:color="auto"/>
        <w:right w:val="none" w:sz="0" w:space="0" w:color="auto"/>
      </w:divBdr>
    </w:div>
    <w:div w:id="2002081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4.jpeg"/><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5FF437-28D1-498A-A99A-2549CC02E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13</Pages>
  <Words>4058</Words>
  <Characters>23135</Characters>
  <Application>Microsoft Office Word</Application>
  <DocSecurity>0</DocSecurity>
  <Lines>192</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27139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Ксения Беденко</dc:creator>
  <cp:lastModifiedBy>eugeneai</cp:lastModifiedBy>
  <cp:revision>4</cp:revision>
  <dcterms:created xsi:type="dcterms:W3CDTF">2019-02-06T12:14:00Z</dcterms:created>
  <dcterms:modified xsi:type="dcterms:W3CDTF">2019-02-06T12:44:00Z</dcterms:modified>
</cp:coreProperties>
</file>